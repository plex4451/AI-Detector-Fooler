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546ED0" w:rsidP="60760875" w:rsidRDefault="00546ED0" w14:paraId="45002775" w14:textId="427EF170">
      <w:pPr>
        <w:pStyle w:val="TOC1"/>
        <w:tabs>
          <w:tab w:val="right" w:leader="dot" w:pos="9615"/>
        </w:tabs>
        <w:ind w:left="15" w:firstLine="0"/>
        <w:rPr>
          <w:rStyle w:val="EndnoteReference"/>
        </w:rPr>
      </w:pPr>
    </w:p>
    <w:p w:rsidR="00546ED0" w:rsidP="6FB0301D" w:rsidRDefault="00546ED0" w14:paraId="2392105C" w14:textId="144D1192">
      <w:pPr>
        <w:pStyle w:val="TOC1"/>
        <w:tabs>
          <w:tab w:val="right" w:leader="dot" w:pos="9615"/>
        </w:tabs>
        <w:ind w:left="15" w:firstLine="0"/>
      </w:pPr>
    </w:p>
    <w:p w:rsidR="00546ED0" w:rsidP="6FB0301D" w:rsidRDefault="00546ED0" w14:paraId="05E00E74" w14:textId="7B0EA782">
      <w:pPr>
        <w:pStyle w:val="TOC1"/>
        <w:tabs>
          <w:tab w:val="right" w:leader="dot" w:pos="9615"/>
        </w:tabs>
        <w:ind w:left="15" w:firstLine="0"/>
      </w:pPr>
    </w:p>
    <w:p w:rsidR="00546ED0" w:rsidP="6FB0301D" w:rsidRDefault="00546ED0" w14:paraId="2B900EC8" w14:textId="0353546E">
      <w:pPr>
        <w:pStyle w:val="TOC1"/>
        <w:tabs>
          <w:tab w:val="right" w:leader="dot" w:pos="9615"/>
        </w:tabs>
        <w:ind w:left="15" w:firstLine="0"/>
      </w:pPr>
    </w:p>
    <w:p w:rsidR="00546ED0" w:rsidP="6FB0301D" w:rsidRDefault="00546ED0" w14:paraId="41F9A8B3" w14:textId="18CF21BA">
      <w:pPr>
        <w:pStyle w:val="TOC1"/>
        <w:tabs>
          <w:tab w:val="right" w:leader="dot" w:pos="9615"/>
        </w:tabs>
        <w:ind w:left="15" w:firstLine="0"/>
      </w:pPr>
    </w:p>
    <w:p w:rsidR="00546ED0" w:rsidP="6FB0301D" w:rsidRDefault="00546ED0" w14:paraId="4B004533" w14:textId="0B23BC58">
      <w:pPr>
        <w:pStyle w:val="TOC1"/>
        <w:tabs>
          <w:tab w:val="right" w:leader="dot" w:pos="9615"/>
        </w:tabs>
        <w:ind w:left="15" w:firstLine="0"/>
      </w:pPr>
    </w:p>
    <w:p w:rsidR="00546ED0" w:rsidP="6FB0301D" w:rsidRDefault="00546ED0" w14:paraId="00BCA6FA" w14:textId="2834185F">
      <w:pPr>
        <w:pStyle w:val="TOC1"/>
        <w:tabs>
          <w:tab w:val="right" w:leader="dot" w:pos="9615"/>
        </w:tabs>
        <w:ind w:left="15" w:firstLine="0"/>
      </w:pPr>
    </w:p>
    <w:p w:rsidR="00546ED0" w:rsidP="6FB0301D" w:rsidRDefault="00546ED0" w14:paraId="01086C45" w14:textId="059B4217">
      <w:pPr>
        <w:pStyle w:val="TOC1"/>
        <w:tabs>
          <w:tab w:val="right" w:leader="dot" w:pos="9615"/>
        </w:tabs>
        <w:ind w:left="15" w:firstLine="0"/>
      </w:pPr>
    </w:p>
    <w:p w:rsidR="00546ED0" w:rsidP="6FB0301D" w:rsidRDefault="00546ED0" w14:paraId="55174635" w14:textId="3D3BC196">
      <w:pPr>
        <w:pStyle w:val="TOC1"/>
        <w:tabs>
          <w:tab w:val="right" w:leader="dot" w:pos="9615"/>
        </w:tabs>
        <w:ind w:left="15" w:firstLine="0"/>
      </w:pPr>
    </w:p>
    <w:p w:rsidR="00546ED0" w:rsidP="6FB0301D" w:rsidRDefault="00546ED0" w14:paraId="0DED7F14" w14:textId="3B931693">
      <w:pPr>
        <w:pStyle w:val="TOC1"/>
        <w:tabs>
          <w:tab w:val="right" w:leader="dot" w:pos="9615"/>
        </w:tabs>
        <w:ind w:left="15" w:firstLine="0"/>
      </w:pPr>
    </w:p>
    <w:p w:rsidR="00546ED0" w:rsidP="6FB0301D" w:rsidRDefault="00546ED0" w14:paraId="74F8AA3D" w14:textId="29DC687B">
      <w:pPr>
        <w:pStyle w:val="TOC1"/>
        <w:tabs>
          <w:tab w:val="right" w:leader="dot" w:pos="9615"/>
        </w:tabs>
        <w:ind w:left="15" w:firstLine="0"/>
      </w:pPr>
    </w:p>
    <w:p w:rsidR="00546ED0" w:rsidP="6FB0301D" w:rsidRDefault="00546ED0" w14:paraId="22AC4C77" w14:textId="465EF9C8">
      <w:pPr>
        <w:pStyle w:val="TOC1"/>
        <w:tabs>
          <w:tab w:val="right" w:leader="dot" w:pos="9615"/>
        </w:tabs>
        <w:ind w:left="15" w:firstLine="0"/>
      </w:pPr>
    </w:p>
    <w:p w:rsidR="00546ED0" w:rsidP="6FB0301D" w:rsidRDefault="00546ED0" w14:paraId="3E269596" w14:textId="7461659D">
      <w:pPr>
        <w:pStyle w:val="TOC1"/>
        <w:tabs>
          <w:tab w:val="right" w:leader="dot" w:pos="9615"/>
        </w:tabs>
        <w:ind w:left="15" w:firstLine="0"/>
      </w:pPr>
    </w:p>
    <w:p w:rsidR="00546ED0" w:rsidP="6FB0301D" w:rsidRDefault="00546ED0" w14:paraId="54998F37" w14:textId="6AC2E90E">
      <w:pPr>
        <w:pStyle w:val="TOC1"/>
        <w:tabs>
          <w:tab w:val="right" w:leader="dot" w:pos="9615"/>
        </w:tabs>
        <w:ind w:left="15" w:firstLine="0"/>
      </w:pPr>
    </w:p>
    <w:p w:rsidR="00546ED0" w:rsidP="6FB0301D" w:rsidRDefault="00546ED0" w14:paraId="6F0087A6" w14:textId="5F033747">
      <w:pPr>
        <w:pStyle w:val="TOC1"/>
        <w:tabs>
          <w:tab w:val="right" w:leader="dot" w:pos="9615"/>
        </w:tabs>
        <w:ind w:left="15" w:firstLine="0"/>
        <w:rPr>
          <w:sz w:val="56"/>
          <w:szCs w:val="56"/>
        </w:rPr>
      </w:pPr>
    </w:p>
    <w:p w:rsidR="00546ED0" w:rsidP="6FB0301D" w:rsidRDefault="6FB0301D" w14:paraId="082F437F" w14:textId="482AC71E">
      <w:pPr>
        <w:pStyle w:val="TOC1"/>
        <w:tabs>
          <w:tab w:val="right" w:leader="dot" w:pos="9615"/>
        </w:tabs>
        <w:ind w:left="15" w:firstLine="0"/>
        <w:jc w:val="center"/>
        <w:rPr>
          <w:sz w:val="56"/>
          <w:szCs w:val="56"/>
        </w:rPr>
      </w:pPr>
      <w:r w:rsidRPr="6FB0301D">
        <w:rPr>
          <w:sz w:val="56"/>
          <w:szCs w:val="56"/>
        </w:rPr>
        <w:t xml:space="preserve"> AI-Detector-Fooler </w:t>
      </w:r>
    </w:p>
    <w:p w:rsidR="00546ED0" w:rsidP="6FB0301D" w:rsidRDefault="00546ED0" w14:paraId="6C0385F4" w14:textId="28E2EA3A">
      <w:pPr>
        <w:pStyle w:val="TOC1"/>
        <w:tabs>
          <w:tab w:val="right" w:leader="dot" w:pos="9615"/>
        </w:tabs>
        <w:ind w:left="15" w:firstLine="0"/>
        <w:jc w:val="center"/>
        <w:rPr>
          <w:sz w:val="22"/>
        </w:rPr>
      </w:pPr>
    </w:p>
    <w:p w:rsidR="00546ED0" w:rsidP="6FB0301D" w:rsidRDefault="00546ED0" w14:paraId="4DB6F8FD" w14:textId="45446133">
      <w:pPr>
        <w:pStyle w:val="TOC1"/>
        <w:tabs>
          <w:tab w:val="right" w:leader="dot" w:pos="9615"/>
        </w:tabs>
        <w:ind w:left="15" w:firstLine="0"/>
      </w:pPr>
    </w:p>
    <w:p w:rsidR="00546ED0" w:rsidP="6FB0301D" w:rsidRDefault="00546ED0" w14:paraId="3868255B" w14:textId="4B0448F4">
      <w:pPr>
        <w:pStyle w:val="TOC1"/>
        <w:tabs>
          <w:tab w:val="right" w:leader="dot" w:pos="9615"/>
        </w:tabs>
        <w:ind w:left="15" w:firstLine="0"/>
      </w:pPr>
    </w:p>
    <w:p w:rsidR="00546ED0" w:rsidP="6FB0301D" w:rsidRDefault="00546ED0" w14:paraId="15AEDC6E" w14:textId="2A1EEA35">
      <w:pPr>
        <w:pStyle w:val="TOC1"/>
        <w:tabs>
          <w:tab w:val="right" w:leader="dot" w:pos="9615"/>
        </w:tabs>
        <w:ind w:left="15" w:firstLine="0"/>
      </w:pPr>
    </w:p>
    <w:p w:rsidR="00546ED0" w:rsidP="6FB0301D" w:rsidRDefault="00546ED0" w14:paraId="33B90EAF" w14:textId="07A40F0C">
      <w:pPr>
        <w:pStyle w:val="TOC1"/>
        <w:tabs>
          <w:tab w:val="right" w:leader="dot" w:pos="9615"/>
        </w:tabs>
        <w:ind w:left="15" w:firstLine="0"/>
      </w:pPr>
    </w:p>
    <w:p w:rsidR="00546ED0" w:rsidP="6FB0301D" w:rsidRDefault="00546ED0" w14:paraId="3CD2EE2D" w14:textId="5B8179DE">
      <w:pPr>
        <w:pStyle w:val="TOC1"/>
        <w:tabs>
          <w:tab w:val="right" w:leader="dot" w:pos="9615"/>
        </w:tabs>
        <w:ind w:left="15" w:firstLine="0"/>
      </w:pPr>
    </w:p>
    <w:p w:rsidR="00546ED0" w:rsidP="6FB0301D" w:rsidRDefault="00546ED0" w14:paraId="3E87B761" w14:textId="5650C9AC">
      <w:pPr>
        <w:pStyle w:val="TOC1"/>
        <w:tabs>
          <w:tab w:val="right" w:leader="dot" w:pos="9615"/>
        </w:tabs>
        <w:ind w:left="15" w:firstLine="0"/>
      </w:pPr>
    </w:p>
    <w:p w:rsidR="00546ED0" w:rsidP="6FB0301D" w:rsidRDefault="00546ED0" w14:paraId="478FCEF1" w14:textId="4B1EF555">
      <w:pPr>
        <w:pStyle w:val="TOC1"/>
        <w:tabs>
          <w:tab w:val="right" w:leader="dot" w:pos="9615"/>
        </w:tabs>
        <w:ind w:left="15" w:firstLine="0"/>
      </w:pPr>
    </w:p>
    <w:p w:rsidR="00546ED0" w:rsidP="6FB0301D" w:rsidRDefault="00546ED0" w14:paraId="5658FDBD" w14:textId="052743F8">
      <w:pPr>
        <w:pStyle w:val="TOC1"/>
        <w:tabs>
          <w:tab w:val="right" w:leader="dot" w:pos="9615"/>
        </w:tabs>
        <w:ind w:left="15" w:firstLine="0"/>
      </w:pPr>
    </w:p>
    <w:p w:rsidR="00546ED0" w:rsidP="6FB0301D" w:rsidRDefault="00546ED0" w14:paraId="64540388" w14:textId="137D0280">
      <w:pPr>
        <w:pStyle w:val="TOC1"/>
        <w:tabs>
          <w:tab w:val="right" w:leader="dot" w:pos="9615"/>
        </w:tabs>
        <w:ind w:left="15" w:firstLine="0"/>
      </w:pPr>
    </w:p>
    <w:p w:rsidR="00546ED0" w:rsidP="6FB0301D" w:rsidRDefault="00546ED0" w14:paraId="767670AE" w14:textId="411D6705">
      <w:pPr>
        <w:pStyle w:val="TOC1"/>
        <w:tabs>
          <w:tab w:val="right" w:leader="dot" w:pos="9615"/>
        </w:tabs>
        <w:ind w:left="15" w:firstLine="0"/>
      </w:pPr>
    </w:p>
    <w:p w:rsidR="00546ED0" w:rsidP="6FB0301D" w:rsidRDefault="00546ED0" w14:paraId="208A8E73" w14:textId="68B733EA">
      <w:pPr>
        <w:pStyle w:val="TOC1"/>
        <w:tabs>
          <w:tab w:val="right" w:leader="dot" w:pos="9615"/>
        </w:tabs>
        <w:ind w:left="15" w:firstLine="0"/>
      </w:pPr>
    </w:p>
    <w:p w:rsidR="00546ED0" w:rsidP="6FB0301D" w:rsidRDefault="00546ED0" w14:paraId="06A31935" w14:textId="58CE79E8">
      <w:pPr>
        <w:pStyle w:val="TOC1"/>
        <w:tabs>
          <w:tab w:val="right" w:leader="dot" w:pos="9615"/>
        </w:tabs>
        <w:ind w:left="15" w:firstLine="0"/>
      </w:pPr>
    </w:p>
    <w:p w:rsidR="00546ED0" w:rsidP="6FB0301D" w:rsidRDefault="00546ED0" w14:paraId="46CDB35D" w14:textId="5A933D3F">
      <w:pPr>
        <w:pStyle w:val="TOC1"/>
        <w:tabs>
          <w:tab w:val="right" w:leader="dot" w:pos="9615"/>
        </w:tabs>
        <w:ind w:left="15" w:firstLine="0"/>
      </w:pPr>
    </w:p>
    <w:p w:rsidR="00546ED0" w:rsidP="6FB0301D" w:rsidRDefault="00546ED0" w14:paraId="4B61F577" w14:textId="188B2C3D">
      <w:pPr>
        <w:pStyle w:val="TOC1"/>
        <w:tabs>
          <w:tab w:val="right" w:leader="dot" w:pos="9615"/>
        </w:tabs>
        <w:ind w:left="15" w:firstLine="0"/>
      </w:pPr>
    </w:p>
    <w:p w:rsidR="00546ED0" w:rsidP="2FFABD44" w:rsidRDefault="2FFABD44" w14:paraId="758CC932" w14:textId="36A9A9BD">
      <w:pPr>
        <w:pStyle w:val="TOC1"/>
        <w:tabs>
          <w:tab w:val="right" w:leader="dot" w:pos="9615"/>
        </w:tabs>
        <w:ind w:left="15" w:firstLine="0"/>
        <w:jc w:val="center"/>
        <w:rPr>
          <w:sz w:val="28"/>
          <w:szCs w:val="28"/>
        </w:rPr>
      </w:pPr>
      <w:r w:rsidRPr="2FFABD44">
        <w:rPr>
          <w:sz w:val="24"/>
          <w:szCs w:val="24"/>
        </w:rPr>
        <w:t>AI Noobs Unleashed</w:t>
      </w:r>
    </w:p>
    <w:p w:rsidR="2FFABD44" w:rsidP="2FFABD44" w:rsidRDefault="2FFABD44" w14:paraId="06AD6183" w14:textId="617395A0">
      <w:pPr>
        <w:pStyle w:val="TOC1"/>
        <w:tabs>
          <w:tab w:val="right" w:leader="dot" w:pos="9615"/>
        </w:tabs>
        <w:ind w:left="15" w:firstLine="0"/>
        <w:jc w:val="center"/>
      </w:pPr>
      <w:r>
        <w:t>Alex Alfonso Trigo</w:t>
      </w:r>
    </w:p>
    <w:p w:rsidR="2FFABD44" w:rsidP="2FFABD44" w:rsidRDefault="2FFABD44" w14:paraId="1DE47008" w14:textId="24B5E2F8">
      <w:pPr>
        <w:pStyle w:val="TOC1"/>
        <w:tabs>
          <w:tab w:val="right" w:leader="dot" w:pos="9615"/>
        </w:tabs>
        <w:ind w:left="15" w:firstLine="0"/>
        <w:jc w:val="center"/>
      </w:pPr>
      <w:r>
        <w:t>Lou Michael Kielhorn</w:t>
      </w:r>
    </w:p>
    <w:p w:rsidR="2FFABD44" w:rsidP="2FFABD44" w:rsidRDefault="2FFABD44" w14:paraId="5555D903" w14:textId="58A1EA0A">
      <w:pPr>
        <w:pStyle w:val="TOC1"/>
        <w:tabs>
          <w:tab w:val="right" w:leader="dot" w:pos="9615"/>
        </w:tabs>
        <w:ind w:left="15" w:firstLine="0"/>
        <w:jc w:val="center"/>
      </w:pPr>
      <w:r>
        <w:t>Lena Müller</w:t>
      </w:r>
    </w:p>
    <w:p w:rsidR="2FFABD44" w:rsidP="2FFABD44" w:rsidRDefault="2FFABD44" w14:paraId="3B59B80F" w14:textId="58782DD5">
      <w:pPr>
        <w:pStyle w:val="TOC1"/>
        <w:tabs>
          <w:tab w:val="right" w:leader="dot" w:pos="9615"/>
        </w:tabs>
        <w:ind w:left="15" w:firstLine="0"/>
        <w:jc w:val="center"/>
      </w:pPr>
      <w:r>
        <w:t>Maximilian Olschewski</w:t>
      </w:r>
    </w:p>
    <w:p w:rsidR="00546ED0" w:rsidP="6FB0301D" w:rsidRDefault="00546ED0" w14:paraId="16F51217" w14:textId="371A0DA4">
      <w:pPr>
        <w:pStyle w:val="TOC1"/>
        <w:tabs>
          <w:tab w:val="right" w:leader="dot" w:pos="9615"/>
        </w:tabs>
        <w:ind w:left="15" w:firstLine="0"/>
      </w:pPr>
    </w:p>
    <w:p w:rsidR="00546ED0" w:rsidP="6FB0301D" w:rsidRDefault="00546ED0" w14:paraId="1A14DE8C" w14:textId="7E2E2F6B">
      <w:pPr>
        <w:pStyle w:val="TOC1"/>
        <w:tabs>
          <w:tab w:val="right" w:leader="dot" w:pos="9615"/>
        </w:tabs>
        <w:ind w:left="15" w:firstLine="0"/>
      </w:pPr>
    </w:p>
    <w:p w:rsidR="2FFABD44" w:rsidP="2FFABD44" w:rsidRDefault="2FFABD44" w14:paraId="3A066678" w14:textId="0E0573D4">
      <w:pPr>
        <w:pStyle w:val="TOC1"/>
        <w:tabs>
          <w:tab w:val="right" w:leader="dot" w:pos="9615"/>
        </w:tabs>
        <w:ind w:left="0" w:firstLine="0"/>
      </w:pPr>
    </w:p>
    <w:sdt>
      <w:sdtPr>
        <w:id w:val="602241261"/>
        <w:docPartObj>
          <w:docPartGallery w:val="Table of Contents"/>
          <w:docPartUnique/>
        </w:docPartObj>
      </w:sdtPr>
      <w:sdtContent>
        <w:p w:rsidR="0022670D" w:rsidP="25527BE6" w:rsidRDefault="340E4501" w14:paraId="31A59BA1" w14:textId="4C1B3AC8">
          <w:pPr>
            <w:pStyle w:val="TOC1"/>
            <w:tabs>
              <w:tab w:val="right" w:leader="dot" w:pos="9615"/>
            </w:tabs>
            <w:rPr>
              <w:rStyle w:val="Hyperlink"/>
              <w:noProof/>
              <w:lang w:val="de-DE" w:eastAsia="de-DE"/>
            </w:rPr>
          </w:pPr>
          <w:r>
            <w:fldChar w:fldCharType="begin"/>
          </w:r>
          <w:r>
            <w:instrText xml:space="preserve">TOC \o "1-2" \h \z \u</w:instrText>
          </w:r>
          <w:r>
            <w:fldChar w:fldCharType="separate"/>
          </w:r>
          <w:hyperlink w:anchor="_Toc1908062017">
            <w:r w:rsidRPr="25527BE6" w:rsidR="25527BE6">
              <w:rPr>
                <w:rStyle w:val="Hyperlink"/>
              </w:rPr>
              <w:t>Einleitung</w:t>
            </w:r>
            <w:r>
              <w:tab/>
            </w:r>
            <w:r>
              <w:fldChar w:fldCharType="begin"/>
            </w:r>
            <w:r>
              <w:instrText xml:space="preserve">PAGEREF _Toc1908062017 \h</w:instrText>
            </w:r>
            <w:r>
              <w:fldChar w:fldCharType="separate"/>
            </w:r>
            <w:r w:rsidRPr="25527BE6" w:rsidR="25527BE6">
              <w:rPr>
                <w:rStyle w:val="Hyperlink"/>
              </w:rPr>
              <w:t>3</w:t>
            </w:r>
            <w:r>
              <w:fldChar w:fldCharType="end"/>
            </w:r>
          </w:hyperlink>
        </w:p>
        <w:p w:rsidR="0022670D" w:rsidP="25527BE6" w:rsidRDefault="00490352" w14:paraId="395040C9" w14:textId="1A60EFE9">
          <w:pPr>
            <w:pStyle w:val="TOC1"/>
            <w:tabs>
              <w:tab w:val="left" w:pos="390"/>
              <w:tab w:val="right" w:leader="dot" w:pos="9615"/>
            </w:tabs>
            <w:rPr>
              <w:rStyle w:val="Hyperlink"/>
              <w:noProof/>
              <w:lang w:val="de-DE" w:eastAsia="de-DE"/>
            </w:rPr>
          </w:pPr>
          <w:hyperlink w:anchor="_Toc538978524">
            <w:r w:rsidRPr="25527BE6" w:rsidR="25527BE6">
              <w:rPr>
                <w:rStyle w:val="Hyperlink"/>
              </w:rPr>
              <w:t>1.</w:t>
            </w:r>
            <w:r>
              <w:tab/>
            </w:r>
            <w:r w:rsidRPr="25527BE6" w:rsidR="25527BE6">
              <w:rPr>
                <w:rStyle w:val="Hyperlink"/>
              </w:rPr>
              <w:t>Marktüberblick</w:t>
            </w:r>
            <w:r>
              <w:tab/>
            </w:r>
            <w:r>
              <w:fldChar w:fldCharType="begin"/>
            </w:r>
            <w:r>
              <w:instrText xml:space="preserve">PAGEREF _Toc538978524 \h</w:instrText>
            </w:r>
            <w:r>
              <w:fldChar w:fldCharType="separate"/>
            </w:r>
            <w:r w:rsidRPr="25527BE6" w:rsidR="25527BE6">
              <w:rPr>
                <w:rStyle w:val="Hyperlink"/>
              </w:rPr>
              <w:t>3</w:t>
            </w:r>
            <w:r>
              <w:fldChar w:fldCharType="end"/>
            </w:r>
          </w:hyperlink>
        </w:p>
        <w:p w:rsidR="0022670D" w:rsidP="25527BE6" w:rsidRDefault="00490352" w14:paraId="56D23BEE" w14:textId="5768BD8D">
          <w:pPr>
            <w:pStyle w:val="TOC1"/>
            <w:tabs>
              <w:tab w:val="left" w:pos="390"/>
              <w:tab w:val="right" w:leader="dot" w:pos="9615"/>
            </w:tabs>
            <w:rPr>
              <w:rStyle w:val="Hyperlink"/>
              <w:noProof/>
              <w:lang w:val="de-DE" w:eastAsia="de-DE"/>
            </w:rPr>
          </w:pPr>
          <w:hyperlink w:anchor="_Toc1948657420">
            <w:r w:rsidRPr="25527BE6" w:rsidR="25527BE6">
              <w:rPr>
                <w:rStyle w:val="Hyperlink"/>
              </w:rPr>
              <w:t>2.</w:t>
            </w:r>
            <w:r>
              <w:tab/>
            </w:r>
            <w:r w:rsidRPr="25527BE6" w:rsidR="25527BE6">
              <w:rPr>
                <w:rStyle w:val="Hyperlink"/>
              </w:rPr>
              <w:t>Funktionsweisen</w:t>
            </w:r>
            <w:r>
              <w:tab/>
            </w:r>
            <w:r>
              <w:fldChar w:fldCharType="begin"/>
            </w:r>
            <w:r>
              <w:instrText xml:space="preserve">PAGEREF _Toc1948657420 \h</w:instrText>
            </w:r>
            <w:r>
              <w:fldChar w:fldCharType="separate"/>
            </w:r>
            <w:r w:rsidRPr="25527BE6" w:rsidR="25527BE6">
              <w:rPr>
                <w:rStyle w:val="Hyperlink"/>
              </w:rPr>
              <w:t>4</w:t>
            </w:r>
            <w:r>
              <w:fldChar w:fldCharType="end"/>
            </w:r>
          </w:hyperlink>
        </w:p>
        <w:p w:rsidR="0022670D" w:rsidP="25527BE6" w:rsidRDefault="00490352" w14:paraId="5A51FC4A" w14:textId="4E4BB2D5">
          <w:pPr>
            <w:pStyle w:val="TOC2"/>
            <w:tabs>
              <w:tab w:val="left" w:pos="600"/>
              <w:tab w:val="right" w:leader="dot" w:pos="9615"/>
            </w:tabs>
            <w:rPr>
              <w:rStyle w:val="Hyperlink"/>
              <w:noProof/>
              <w:lang w:val="de-DE" w:eastAsia="de-DE"/>
            </w:rPr>
          </w:pPr>
          <w:hyperlink w:anchor="_Toc850940258">
            <w:r w:rsidRPr="25527BE6" w:rsidR="25527BE6">
              <w:rPr>
                <w:rStyle w:val="Hyperlink"/>
              </w:rPr>
              <w:t>2.1</w:t>
            </w:r>
            <w:r>
              <w:tab/>
            </w:r>
            <w:r w:rsidRPr="25527BE6" w:rsidR="25527BE6">
              <w:rPr>
                <w:rStyle w:val="Hyperlink"/>
              </w:rPr>
              <w:t>Bildgenerierende KI</w:t>
            </w:r>
            <w:r>
              <w:tab/>
            </w:r>
            <w:r>
              <w:fldChar w:fldCharType="begin"/>
            </w:r>
            <w:r>
              <w:instrText xml:space="preserve">PAGEREF _Toc850940258 \h</w:instrText>
            </w:r>
            <w:r>
              <w:fldChar w:fldCharType="separate"/>
            </w:r>
            <w:r w:rsidRPr="25527BE6" w:rsidR="25527BE6">
              <w:rPr>
                <w:rStyle w:val="Hyperlink"/>
              </w:rPr>
              <w:t>4</w:t>
            </w:r>
            <w:r>
              <w:fldChar w:fldCharType="end"/>
            </w:r>
          </w:hyperlink>
        </w:p>
        <w:p w:rsidR="0022670D" w:rsidP="25527BE6" w:rsidRDefault="00490352" w14:paraId="16489321" w14:textId="07A2E0CC">
          <w:pPr>
            <w:pStyle w:val="TOC2"/>
            <w:tabs>
              <w:tab w:val="left" w:pos="600"/>
              <w:tab w:val="right" w:leader="dot" w:pos="9615"/>
            </w:tabs>
            <w:rPr>
              <w:rStyle w:val="Hyperlink"/>
              <w:noProof/>
              <w:lang w:val="de-DE" w:eastAsia="de-DE"/>
            </w:rPr>
          </w:pPr>
          <w:hyperlink w:anchor="_Toc839430885">
            <w:r w:rsidRPr="25527BE6" w:rsidR="25527BE6">
              <w:rPr>
                <w:rStyle w:val="Hyperlink"/>
              </w:rPr>
              <w:t>2.2</w:t>
            </w:r>
            <w:r>
              <w:tab/>
            </w:r>
            <w:r w:rsidRPr="25527BE6" w:rsidR="25527BE6">
              <w:rPr>
                <w:rStyle w:val="Hyperlink"/>
              </w:rPr>
              <w:t>Textgenerierende KI</w:t>
            </w:r>
            <w:r>
              <w:tab/>
            </w:r>
            <w:r>
              <w:fldChar w:fldCharType="begin"/>
            </w:r>
            <w:r>
              <w:instrText xml:space="preserve">PAGEREF _Toc839430885 \h</w:instrText>
            </w:r>
            <w:r>
              <w:fldChar w:fldCharType="separate"/>
            </w:r>
            <w:r w:rsidRPr="25527BE6" w:rsidR="25527BE6">
              <w:rPr>
                <w:rStyle w:val="Hyperlink"/>
              </w:rPr>
              <w:t>5</w:t>
            </w:r>
            <w:r>
              <w:fldChar w:fldCharType="end"/>
            </w:r>
          </w:hyperlink>
        </w:p>
        <w:p w:rsidR="0022670D" w:rsidP="25527BE6" w:rsidRDefault="00490352" w14:paraId="79411035" w14:textId="08C89EEC">
          <w:pPr>
            <w:pStyle w:val="TOC2"/>
            <w:tabs>
              <w:tab w:val="left" w:pos="600"/>
              <w:tab w:val="right" w:leader="dot" w:pos="9615"/>
            </w:tabs>
            <w:rPr>
              <w:rStyle w:val="Hyperlink"/>
              <w:noProof/>
              <w:lang w:val="de-DE" w:eastAsia="de-DE"/>
            </w:rPr>
          </w:pPr>
          <w:hyperlink w:anchor="_Toc1123504920">
            <w:r w:rsidRPr="25527BE6" w:rsidR="25527BE6">
              <w:rPr>
                <w:rStyle w:val="Hyperlink"/>
              </w:rPr>
              <w:t>2.3</w:t>
            </w:r>
            <w:r>
              <w:tab/>
            </w:r>
            <w:r w:rsidRPr="25527BE6" w:rsidR="25527BE6">
              <w:rPr>
                <w:rStyle w:val="Hyperlink"/>
              </w:rPr>
              <w:t>KI-Detektoren</w:t>
            </w:r>
            <w:r>
              <w:tab/>
            </w:r>
            <w:r>
              <w:fldChar w:fldCharType="begin"/>
            </w:r>
            <w:r>
              <w:instrText xml:space="preserve">PAGEREF _Toc1123504920 \h</w:instrText>
            </w:r>
            <w:r>
              <w:fldChar w:fldCharType="separate"/>
            </w:r>
            <w:r w:rsidRPr="25527BE6" w:rsidR="25527BE6">
              <w:rPr>
                <w:rStyle w:val="Hyperlink"/>
              </w:rPr>
              <w:t>5</w:t>
            </w:r>
            <w:r>
              <w:fldChar w:fldCharType="end"/>
            </w:r>
          </w:hyperlink>
        </w:p>
        <w:p w:rsidR="0022670D" w:rsidP="25527BE6" w:rsidRDefault="00490352" w14:paraId="5017BC6F" w14:textId="006AC9C5">
          <w:pPr>
            <w:pStyle w:val="TOC2"/>
            <w:tabs>
              <w:tab w:val="left" w:pos="600"/>
              <w:tab w:val="right" w:leader="dot" w:pos="9615"/>
            </w:tabs>
            <w:rPr>
              <w:rStyle w:val="Hyperlink"/>
              <w:noProof/>
              <w:lang w:val="de-DE" w:eastAsia="de-DE"/>
            </w:rPr>
          </w:pPr>
          <w:hyperlink w:anchor="_Toc552358457">
            <w:r w:rsidRPr="25527BE6" w:rsidR="25527BE6">
              <w:rPr>
                <w:rStyle w:val="Hyperlink"/>
              </w:rPr>
              <w:t>2.4</w:t>
            </w:r>
            <w:r>
              <w:tab/>
            </w:r>
            <w:r w:rsidRPr="25527BE6" w:rsidR="25527BE6">
              <w:rPr>
                <w:rStyle w:val="Hyperlink"/>
              </w:rPr>
              <w:t>Text-KI-Detektoren</w:t>
            </w:r>
            <w:r>
              <w:tab/>
            </w:r>
            <w:r>
              <w:fldChar w:fldCharType="begin"/>
            </w:r>
            <w:r>
              <w:instrText xml:space="preserve">PAGEREF _Toc552358457 \h</w:instrText>
            </w:r>
            <w:r>
              <w:fldChar w:fldCharType="separate"/>
            </w:r>
            <w:r w:rsidRPr="25527BE6" w:rsidR="25527BE6">
              <w:rPr>
                <w:rStyle w:val="Hyperlink"/>
              </w:rPr>
              <w:t>5</w:t>
            </w:r>
            <w:r>
              <w:fldChar w:fldCharType="end"/>
            </w:r>
          </w:hyperlink>
        </w:p>
        <w:p w:rsidR="0022670D" w:rsidP="25527BE6" w:rsidRDefault="00490352" w14:paraId="39A4DFD7" w14:textId="3A39C2AC">
          <w:pPr>
            <w:pStyle w:val="TOC1"/>
            <w:tabs>
              <w:tab w:val="left" w:pos="390"/>
              <w:tab w:val="right" w:leader="dot" w:pos="9615"/>
            </w:tabs>
            <w:rPr>
              <w:rStyle w:val="Hyperlink"/>
              <w:noProof/>
              <w:lang w:val="de-DE" w:eastAsia="de-DE"/>
            </w:rPr>
          </w:pPr>
          <w:hyperlink w:anchor="_Toc1254847093">
            <w:r w:rsidRPr="25527BE6" w:rsidR="25527BE6">
              <w:rPr>
                <w:rStyle w:val="Hyperlink"/>
              </w:rPr>
              <w:t>3.</w:t>
            </w:r>
            <w:r>
              <w:tab/>
            </w:r>
            <w:r w:rsidRPr="25527BE6" w:rsidR="25527BE6">
              <w:rPr>
                <w:rStyle w:val="Hyperlink"/>
              </w:rPr>
              <w:t>Aktuelle Trends</w:t>
            </w:r>
            <w:r>
              <w:tab/>
            </w:r>
            <w:r>
              <w:fldChar w:fldCharType="begin"/>
            </w:r>
            <w:r>
              <w:instrText xml:space="preserve">PAGEREF _Toc1254847093 \h</w:instrText>
            </w:r>
            <w:r>
              <w:fldChar w:fldCharType="separate"/>
            </w:r>
            <w:r w:rsidRPr="25527BE6" w:rsidR="25527BE6">
              <w:rPr>
                <w:rStyle w:val="Hyperlink"/>
              </w:rPr>
              <w:t>6</w:t>
            </w:r>
            <w:r>
              <w:fldChar w:fldCharType="end"/>
            </w:r>
          </w:hyperlink>
        </w:p>
        <w:p w:rsidR="0022670D" w:rsidP="25527BE6" w:rsidRDefault="00490352" w14:paraId="052C1C11" w14:textId="7DFC9F09">
          <w:pPr>
            <w:pStyle w:val="TOC1"/>
            <w:tabs>
              <w:tab w:val="left" w:pos="390"/>
              <w:tab w:val="right" w:leader="dot" w:pos="9615"/>
            </w:tabs>
            <w:rPr>
              <w:rStyle w:val="Hyperlink"/>
              <w:noProof/>
              <w:lang w:val="de-DE" w:eastAsia="de-DE"/>
            </w:rPr>
          </w:pPr>
          <w:hyperlink w:anchor="_Toc648683393">
            <w:r w:rsidRPr="25527BE6" w:rsidR="25527BE6">
              <w:rPr>
                <w:rStyle w:val="Hyperlink"/>
              </w:rPr>
              <w:t>4.</w:t>
            </w:r>
            <w:r>
              <w:tab/>
            </w:r>
            <w:r w:rsidRPr="25527BE6" w:rsidR="25527BE6">
              <w:rPr>
                <w:rStyle w:val="Hyperlink"/>
              </w:rPr>
              <w:t>Marktherausforderungen</w:t>
            </w:r>
            <w:r>
              <w:tab/>
            </w:r>
            <w:r>
              <w:fldChar w:fldCharType="begin"/>
            </w:r>
            <w:r>
              <w:instrText xml:space="preserve">PAGEREF _Toc648683393 \h</w:instrText>
            </w:r>
            <w:r>
              <w:fldChar w:fldCharType="separate"/>
            </w:r>
            <w:r w:rsidRPr="25527BE6" w:rsidR="25527BE6">
              <w:rPr>
                <w:rStyle w:val="Hyperlink"/>
              </w:rPr>
              <w:t>7</w:t>
            </w:r>
            <w:r>
              <w:fldChar w:fldCharType="end"/>
            </w:r>
          </w:hyperlink>
        </w:p>
        <w:p w:rsidR="0022670D" w:rsidP="25527BE6" w:rsidRDefault="00490352" w14:paraId="083D6D4E" w14:textId="0376D2F7">
          <w:pPr>
            <w:pStyle w:val="TOC1"/>
            <w:tabs>
              <w:tab w:val="left" w:pos="390"/>
              <w:tab w:val="right" w:leader="dot" w:pos="9615"/>
            </w:tabs>
            <w:rPr>
              <w:rStyle w:val="Hyperlink"/>
              <w:noProof/>
              <w:lang w:val="de-DE" w:eastAsia="de-DE"/>
            </w:rPr>
          </w:pPr>
          <w:hyperlink w:anchor="_Toc1355561701">
            <w:r w:rsidRPr="25527BE6" w:rsidR="25527BE6">
              <w:rPr>
                <w:rStyle w:val="Hyperlink"/>
              </w:rPr>
              <w:t>5.</w:t>
            </w:r>
            <w:r>
              <w:tab/>
            </w:r>
            <w:r w:rsidRPr="25527BE6" w:rsidR="25527BE6">
              <w:rPr>
                <w:rStyle w:val="Hyperlink"/>
              </w:rPr>
              <w:t>Marktchancen</w:t>
            </w:r>
            <w:r>
              <w:tab/>
            </w:r>
            <w:r>
              <w:fldChar w:fldCharType="begin"/>
            </w:r>
            <w:r>
              <w:instrText xml:space="preserve">PAGEREF _Toc1355561701 \h</w:instrText>
            </w:r>
            <w:r>
              <w:fldChar w:fldCharType="separate"/>
            </w:r>
            <w:r w:rsidRPr="25527BE6" w:rsidR="25527BE6">
              <w:rPr>
                <w:rStyle w:val="Hyperlink"/>
              </w:rPr>
              <w:t>8</w:t>
            </w:r>
            <w:r>
              <w:fldChar w:fldCharType="end"/>
            </w:r>
          </w:hyperlink>
        </w:p>
        <w:p w:rsidR="0022670D" w:rsidP="25527BE6" w:rsidRDefault="00490352" w14:paraId="3796F47F" w14:textId="6EC2FA66">
          <w:pPr>
            <w:pStyle w:val="TOC1"/>
            <w:tabs>
              <w:tab w:val="left" w:pos="390"/>
              <w:tab w:val="right" w:leader="dot" w:pos="9615"/>
            </w:tabs>
            <w:rPr>
              <w:rStyle w:val="Hyperlink"/>
              <w:noProof/>
              <w:lang w:val="de-DE" w:eastAsia="de-DE"/>
            </w:rPr>
          </w:pPr>
          <w:hyperlink w:anchor="_Toc558336554">
            <w:r w:rsidRPr="25527BE6" w:rsidR="25527BE6">
              <w:rPr>
                <w:rStyle w:val="Hyperlink"/>
              </w:rPr>
              <w:t>6.</w:t>
            </w:r>
            <w:r>
              <w:tab/>
            </w:r>
            <w:r w:rsidRPr="25527BE6" w:rsidR="25527BE6">
              <w:rPr>
                <w:rStyle w:val="Hyperlink"/>
              </w:rPr>
              <w:t>Wettbewerbsanalyse</w:t>
            </w:r>
            <w:r>
              <w:tab/>
            </w:r>
            <w:r>
              <w:fldChar w:fldCharType="begin"/>
            </w:r>
            <w:r>
              <w:instrText xml:space="preserve">PAGEREF _Toc558336554 \h</w:instrText>
            </w:r>
            <w:r>
              <w:fldChar w:fldCharType="separate"/>
            </w:r>
            <w:r w:rsidRPr="25527BE6" w:rsidR="25527BE6">
              <w:rPr>
                <w:rStyle w:val="Hyperlink"/>
              </w:rPr>
              <w:t>9</w:t>
            </w:r>
            <w:r>
              <w:fldChar w:fldCharType="end"/>
            </w:r>
          </w:hyperlink>
        </w:p>
        <w:p w:rsidR="0022670D" w:rsidP="25527BE6" w:rsidRDefault="00490352" w14:paraId="352E7797" w14:textId="25AC973A">
          <w:pPr>
            <w:pStyle w:val="TOC2"/>
            <w:tabs>
              <w:tab w:val="left" w:pos="600"/>
              <w:tab w:val="right" w:leader="dot" w:pos="9615"/>
            </w:tabs>
            <w:rPr>
              <w:rStyle w:val="Hyperlink"/>
              <w:noProof/>
              <w:lang w:val="de-DE" w:eastAsia="de-DE"/>
            </w:rPr>
          </w:pPr>
          <w:hyperlink w:anchor="_Toc1548794608">
            <w:r w:rsidRPr="25527BE6" w:rsidR="25527BE6">
              <w:rPr>
                <w:rStyle w:val="Hyperlink"/>
              </w:rPr>
              <w:t>6.1</w:t>
            </w:r>
            <w:r>
              <w:tab/>
            </w:r>
            <w:r w:rsidRPr="25527BE6" w:rsidR="25527BE6">
              <w:rPr>
                <w:rStyle w:val="Hyperlink"/>
              </w:rPr>
              <w:t>Bildgenerierende KI</w:t>
            </w:r>
            <w:r>
              <w:tab/>
            </w:r>
            <w:r>
              <w:fldChar w:fldCharType="begin"/>
            </w:r>
            <w:r>
              <w:instrText xml:space="preserve">PAGEREF _Toc1548794608 \h</w:instrText>
            </w:r>
            <w:r>
              <w:fldChar w:fldCharType="separate"/>
            </w:r>
            <w:r w:rsidRPr="25527BE6" w:rsidR="25527BE6">
              <w:rPr>
                <w:rStyle w:val="Hyperlink"/>
              </w:rPr>
              <w:t>9</w:t>
            </w:r>
            <w:r>
              <w:fldChar w:fldCharType="end"/>
            </w:r>
          </w:hyperlink>
        </w:p>
        <w:p w:rsidR="0022670D" w:rsidP="25527BE6" w:rsidRDefault="00490352" w14:paraId="52AEB252" w14:textId="59B22704">
          <w:pPr>
            <w:pStyle w:val="TOC2"/>
            <w:tabs>
              <w:tab w:val="left" w:pos="600"/>
              <w:tab w:val="right" w:leader="dot" w:pos="9615"/>
            </w:tabs>
            <w:rPr>
              <w:rStyle w:val="Hyperlink"/>
              <w:noProof/>
              <w:lang w:val="de-DE" w:eastAsia="de-DE"/>
            </w:rPr>
          </w:pPr>
          <w:hyperlink w:anchor="_Toc400637710">
            <w:r w:rsidRPr="25527BE6" w:rsidR="25527BE6">
              <w:rPr>
                <w:rStyle w:val="Hyperlink"/>
              </w:rPr>
              <w:t>6.2</w:t>
            </w:r>
            <w:r>
              <w:tab/>
            </w:r>
            <w:r w:rsidRPr="25527BE6" w:rsidR="25527BE6">
              <w:rPr>
                <w:rStyle w:val="Hyperlink"/>
              </w:rPr>
              <w:t>Textgenerierende KI</w:t>
            </w:r>
            <w:r>
              <w:tab/>
            </w:r>
            <w:r>
              <w:fldChar w:fldCharType="begin"/>
            </w:r>
            <w:r>
              <w:instrText xml:space="preserve">PAGEREF _Toc400637710 \h</w:instrText>
            </w:r>
            <w:r>
              <w:fldChar w:fldCharType="separate"/>
            </w:r>
            <w:r w:rsidRPr="25527BE6" w:rsidR="25527BE6">
              <w:rPr>
                <w:rStyle w:val="Hyperlink"/>
              </w:rPr>
              <w:t>12</w:t>
            </w:r>
            <w:r>
              <w:fldChar w:fldCharType="end"/>
            </w:r>
          </w:hyperlink>
        </w:p>
        <w:p w:rsidR="0022670D" w:rsidP="25527BE6" w:rsidRDefault="00490352" w14:paraId="12FBE529" w14:textId="40A1B4B7">
          <w:pPr>
            <w:pStyle w:val="TOC2"/>
            <w:tabs>
              <w:tab w:val="left" w:pos="600"/>
              <w:tab w:val="right" w:leader="dot" w:pos="9615"/>
            </w:tabs>
            <w:rPr>
              <w:rStyle w:val="Hyperlink"/>
              <w:noProof/>
              <w:lang w:val="de-DE" w:eastAsia="de-DE"/>
            </w:rPr>
          </w:pPr>
          <w:hyperlink w:anchor="_Toc1315054886">
            <w:r w:rsidRPr="25527BE6" w:rsidR="25527BE6">
              <w:rPr>
                <w:rStyle w:val="Hyperlink"/>
              </w:rPr>
              <w:t>6.3</w:t>
            </w:r>
            <w:r>
              <w:tab/>
            </w:r>
            <w:r w:rsidRPr="25527BE6" w:rsidR="25527BE6">
              <w:rPr>
                <w:rStyle w:val="Hyperlink"/>
              </w:rPr>
              <w:t>KI-Detektoren</w:t>
            </w:r>
            <w:r>
              <w:tab/>
            </w:r>
            <w:r>
              <w:fldChar w:fldCharType="begin"/>
            </w:r>
            <w:r>
              <w:instrText xml:space="preserve">PAGEREF _Toc1315054886 \h</w:instrText>
            </w:r>
            <w:r>
              <w:fldChar w:fldCharType="separate"/>
            </w:r>
            <w:r w:rsidRPr="25527BE6" w:rsidR="25527BE6">
              <w:rPr>
                <w:rStyle w:val="Hyperlink"/>
              </w:rPr>
              <w:t>14</w:t>
            </w:r>
            <w:r>
              <w:fldChar w:fldCharType="end"/>
            </w:r>
          </w:hyperlink>
        </w:p>
        <w:p w:rsidR="0022670D" w:rsidP="25527BE6" w:rsidRDefault="00490352" w14:paraId="6493028D" w14:textId="5B372FAE">
          <w:pPr>
            <w:pStyle w:val="TOC1"/>
            <w:tabs>
              <w:tab w:val="left" w:pos="390"/>
              <w:tab w:val="right" w:leader="dot" w:pos="9615"/>
            </w:tabs>
            <w:rPr>
              <w:rStyle w:val="Hyperlink"/>
              <w:noProof/>
              <w:lang w:val="de-DE" w:eastAsia="de-DE"/>
            </w:rPr>
          </w:pPr>
          <w:hyperlink w:anchor="_Toc130648957">
            <w:r w:rsidRPr="25527BE6" w:rsidR="25527BE6">
              <w:rPr>
                <w:rStyle w:val="Hyperlink"/>
              </w:rPr>
              <w:t>7.</w:t>
            </w:r>
            <w:r>
              <w:tab/>
            </w:r>
            <w:r w:rsidRPr="25527BE6" w:rsidR="25527BE6">
              <w:rPr>
                <w:rStyle w:val="Hyperlink"/>
              </w:rPr>
              <w:t>Marktprognosen</w:t>
            </w:r>
            <w:r>
              <w:tab/>
            </w:r>
            <w:r>
              <w:fldChar w:fldCharType="begin"/>
            </w:r>
            <w:r>
              <w:instrText xml:space="preserve">PAGEREF _Toc130648957 \h</w:instrText>
            </w:r>
            <w:r>
              <w:fldChar w:fldCharType="separate"/>
            </w:r>
            <w:r w:rsidRPr="25527BE6" w:rsidR="25527BE6">
              <w:rPr>
                <w:rStyle w:val="Hyperlink"/>
              </w:rPr>
              <w:t>16</w:t>
            </w:r>
            <w:r>
              <w:fldChar w:fldCharType="end"/>
            </w:r>
          </w:hyperlink>
        </w:p>
        <w:p w:rsidR="0022670D" w:rsidP="25527BE6" w:rsidRDefault="00490352" w14:paraId="76D5BEF3" w14:textId="4A17CEF9">
          <w:pPr>
            <w:pStyle w:val="TOC1"/>
            <w:tabs>
              <w:tab w:val="left" w:pos="390"/>
              <w:tab w:val="right" w:leader="dot" w:pos="9615"/>
            </w:tabs>
            <w:rPr>
              <w:rStyle w:val="Hyperlink"/>
              <w:noProof/>
              <w:lang w:val="de-DE" w:eastAsia="de-DE"/>
            </w:rPr>
          </w:pPr>
          <w:hyperlink w:anchor="_Toc1602321847">
            <w:r w:rsidRPr="25527BE6" w:rsidR="25527BE6">
              <w:rPr>
                <w:rStyle w:val="Hyperlink"/>
              </w:rPr>
              <w:t>8.</w:t>
            </w:r>
            <w:r>
              <w:tab/>
            </w:r>
            <w:r w:rsidRPr="25527BE6" w:rsidR="25527BE6">
              <w:rPr>
                <w:rStyle w:val="Hyperlink"/>
              </w:rPr>
              <w:t>Fazit</w:t>
            </w:r>
            <w:r>
              <w:tab/>
            </w:r>
            <w:r>
              <w:fldChar w:fldCharType="begin"/>
            </w:r>
            <w:r>
              <w:instrText xml:space="preserve">PAGEREF _Toc1602321847 \h</w:instrText>
            </w:r>
            <w:r>
              <w:fldChar w:fldCharType="separate"/>
            </w:r>
            <w:r w:rsidRPr="25527BE6" w:rsidR="25527BE6">
              <w:rPr>
                <w:rStyle w:val="Hyperlink"/>
              </w:rPr>
              <w:t>16</w:t>
            </w:r>
            <w:r>
              <w:fldChar w:fldCharType="end"/>
            </w:r>
          </w:hyperlink>
        </w:p>
        <w:p w:rsidR="0022670D" w:rsidP="25527BE6" w:rsidRDefault="00490352" w14:paraId="010B676B" w14:textId="27ED7EFA">
          <w:pPr>
            <w:pStyle w:val="TOC1"/>
            <w:tabs>
              <w:tab w:val="left" w:pos="390"/>
              <w:tab w:val="right" w:leader="dot" w:pos="9615"/>
            </w:tabs>
            <w:rPr>
              <w:rStyle w:val="Hyperlink"/>
              <w:noProof/>
              <w:lang w:val="de-DE" w:eastAsia="de-DE"/>
            </w:rPr>
          </w:pPr>
          <w:hyperlink w:anchor="_Toc41083711">
            <w:r w:rsidRPr="25527BE6" w:rsidR="25527BE6">
              <w:rPr>
                <w:rStyle w:val="Hyperlink"/>
              </w:rPr>
              <w:t>9.</w:t>
            </w:r>
            <w:r>
              <w:tab/>
            </w:r>
            <w:r w:rsidRPr="25527BE6" w:rsidR="25527BE6">
              <w:rPr>
                <w:rStyle w:val="Hyperlink"/>
              </w:rPr>
              <w:t>Sofware Ansatz und Evaluation</w:t>
            </w:r>
            <w:r>
              <w:tab/>
            </w:r>
            <w:r>
              <w:fldChar w:fldCharType="begin"/>
            </w:r>
            <w:r>
              <w:instrText xml:space="preserve">PAGEREF _Toc41083711 \h</w:instrText>
            </w:r>
            <w:r>
              <w:fldChar w:fldCharType="separate"/>
            </w:r>
            <w:r w:rsidRPr="25527BE6" w:rsidR="25527BE6">
              <w:rPr>
                <w:rStyle w:val="Hyperlink"/>
              </w:rPr>
              <w:t>17</w:t>
            </w:r>
            <w:r>
              <w:fldChar w:fldCharType="end"/>
            </w:r>
          </w:hyperlink>
        </w:p>
        <w:p w:rsidR="0022670D" w:rsidP="25527BE6" w:rsidRDefault="00490352" w14:paraId="2D8B2028" w14:textId="7473056A">
          <w:pPr>
            <w:pStyle w:val="TOC2"/>
            <w:tabs>
              <w:tab w:val="left" w:pos="600"/>
              <w:tab w:val="right" w:leader="dot" w:pos="9615"/>
            </w:tabs>
            <w:rPr>
              <w:rStyle w:val="Hyperlink"/>
              <w:noProof/>
              <w:lang w:val="de-DE" w:eastAsia="de-DE"/>
            </w:rPr>
          </w:pPr>
          <w:hyperlink w:anchor="_Toc437964776">
            <w:r w:rsidRPr="25527BE6" w:rsidR="25527BE6">
              <w:rPr>
                <w:rStyle w:val="Hyperlink"/>
              </w:rPr>
              <w:t>9.1</w:t>
            </w:r>
            <w:r>
              <w:tab/>
            </w:r>
            <w:r w:rsidRPr="25527BE6" w:rsidR="25527BE6">
              <w:rPr>
                <w:rStyle w:val="Hyperlink"/>
              </w:rPr>
              <w:t>Einleitung</w:t>
            </w:r>
            <w:r>
              <w:tab/>
            </w:r>
            <w:r>
              <w:fldChar w:fldCharType="begin"/>
            </w:r>
            <w:r>
              <w:instrText xml:space="preserve">PAGEREF _Toc437964776 \h</w:instrText>
            </w:r>
            <w:r>
              <w:fldChar w:fldCharType="separate"/>
            </w:r>
            <w:r w:rsidRPr="25527BE6" w:rsidR="25527BE6">
              <w:rPr>
                <w:rStyle w:val="Hyperlink"/>
              </w:rPr>
              <w:t>17</w:t>
            </w:r>
            <w:r>
              <w:fldChar w:fldCharType="end"/>
            </w:r>
          </w:hyperlink>
        </w:p>
        <w:p w:rsidR="0022670D" w:rsidP="25527BE6" w:rsidRDefault="00490352" w14:paraId="4D5D5F6B" w14:textId="72770FC1">
          <w:pPr>
            <w:pStyle w:val="TOC2"/>
            <w:tabs>
              <w:tab w:val="left" w:pos="600"/>
              <w:tab w:val="right" w:leader="dot" w:pos="9615"/>
            </w:tabs>
            <w:rPr>
              <w:rStyle w:val="Hyperlink"/>
              <w:noProof/>
              <w:lang w:val="de-DE" w:eastAsia="de-DE"/>
            </w:rPr>
          </w:pPr>
          <w:hyperlink w:anchor="_Toc1247038432">
            <w:r w:rsidRPr="25527BE6" w:rsidR="25527BE6">
              <w:rPr>
                <w:rStyle w:val="Hyperlink"/>
              </w:rPr>
              <w:t>9.2</w:t>
            </w:r>
            <w:r>
              <w:tab/>
            </w:r>
            <w:r w:rsidRPr="25527BE6" w:rsidR="25527BE6">
              <w:rPr>
                <w:rStyle w:val="Hyperlink"/>
              </w:rPr>
              <w:t>Textalgorithmus</w:t>
            </w:r>
            <w:r>
              <w:tab/>
            </w:r>
            <w:r>
              <w:fldChar w:fldCharType="begin"/>
            </w:r>
            <w:r>
              <w:instrText xml:space="preserve">PAGEREF _Toc1247038432 \h</w:instrText>
            </w:r>
            <w:r>
              <w:fldChar w:fldCharType="separate"/>
            </w:r>
            <w:r w:rsidRPr="25527BE6" w:rsidR="25527BE6">
              <w:rPr>
                <w:rStyle w:val="Hyperlink"/>
              </w:rPr>
              <w:t>17</w:t>
            </w:r>
            <w:r>
              <w:fldChar w:fldCharType="end"/>
            </w:r>
          </w:hyperlink>
        </w:p>
        <w:p w:rsidR="0022670D" w:rsidP="25527BE6" w:rsidRDefault="00490352" w14:paraId="12227CC1" w14:textId="317ACDC5">
          <w:pPr>
            <w:pStyle w:val="TOC2"/>
            <w:tabs>
              <w:tab w:val="left" w:pos="600"/>
              <w:tab w:val="right" w:leader="dot" w:pos="9615"/>
            </w:tabs>
            <w:rPr>
              <w:rStyle w:val="Hyperlink"/>
              <w:noProof/>
              <w:lang w:val="de-DE" w:eastAsia="de-DE"/>
            </w:rPr>
          </w:pPr>
          <w:hyperlink w:anchor="_Toc1828548710">
            <w:r w:rsidRPr="25527BE6" w:rsidR="25527BE6">
              <w:rPr>
                <w:rStyle w:val="Hyperlink"/>
              </w:rPr>
              <w:t>9.3</w:t>
            </w:r>
            <w:r>
              <w:tab/>
            </w:r>
            <w:r w:rsidRPr="25527BE6" w:rsidR="25527BE6">
              <w:rPr>
                <w:rStyle w:val="Hyperlink"/>
              </w:rPr>
              <w:t>Bildalgorithmus</w:t>
            </w:r>
            <w:r>
              <w:tab/>
            </w:r>
            <w:r>
              <w:fldChar w:fldCharType="begin"/>
            </w:r>
            <w:r>
              <w:instrText xml:space="preserve">PAGEREF _Toc1828548710 \h</w:instrText>
            </w:r>
            <w:r>
              <w:fldChar w:fldCharType="separate"/>
            </w:r>
            <w:r w:rsidRPr="25527BE6" w:rsidR="25527BE6">
              <w:rPr>
                <w:rStyle w:val="Hyperlink"/>
              </w:rPr>
              <w:t>20</w:t>
            </w:r>
            <w:r>
              <w:fldChar w:fldCharType="end"/>
            </w:r>
          </w:hyperlink>
        </w:p>
        <w:p w:rsidR="0022670D" w:rsidP="25527BE6" w:rsidRDefault="00490352" w14:paraId="5018B10F" w14:textId="5054C7AC">
          <w:pPr>
            <w:pStyle w:val="TOC2"/>
            <w:tabs>
              <w:tab w:val="left" w:pos="600"/>
              <w:tab w:val="right" w:leader="dot" w:pos="9615"/>
            </w:tabs>
            <w:rPr>
              <w:rStyle w:val="Hyperlink"/>
              <w:noProof/>
              <w:lang w:val="de-DE" w:eastAsia="de-DE"/>
            </w:rPr>
          </w:pPr>
          <w:hyperlink w:anchor="_Toc580789658">
            <w:r w:rsidRPr="25527BE6" w:rsidR="25527BE6">
              <w:rPr>
                <w:rStyle w:val="Hyperlink"/>
              </w:rPr>
              <w:t>9.4</w:t>
            </w:r>
            <w:r>
              <w:tab/>
            </w:r>
            <w:r w:rsidRPr="25527BE6" w:rsidR="25527BE6">
              <w:rPr>
                <w:rStyle w:val="Hyperlink"/>
              </w:rPr>
              <w:t>Browser-Extension</w:t>
            </w:r>
            <w:r>
              <w:tab/>
            </w:r>
            <w:r>
              <w:fldChar w:fldCharType="begin"/>
            </w:r>
            <w:r>
              <w:instrText xml:space="preserve">PAGEREF _Toc580789658 \h</w:instrText>
            </w:r>
            <w:r>
              <w:fldChar w:fldCharType="separate"/>
            </w:r>
            <w:r w:rsidRPr="25527BE6" w:rsidR="25527BE6">
              <w:rPr>
                <w:rStyle w:val="Hyperlink"/>
              </w:rPr>
              <w:t>22</w:t>
            </w:r>
            <w:r>
              <w:fldChar w:fldCharType="end"/>
            </w:r>
          </w:hyperlink>
        </w:p>
        <w:p w:rsidR="0022670D" w:rsidP="25527BE6" w:rsidRDefault="00490352" w14:paraId="5E4D6816" w14:textId="34BA29CF">
          <w:pPr>
            <w:pStyle w:val="TOC2"/>
            <w:tabs>
              <w:tab w:val="left" w:pos="600"/>
              <w:tab w:val="right" w:leader="dot" w:pos="9615"/>
            </w:tabs>
            <w:rPr>
              <w:rStyle w:val="Hyperlink"/>
              <w:noProof/>
              <w:lang w:val="de-DE" w:eastAsia="de-DE"/>
            </w:rPr>
          </w:pPr>
          <w:hyperlink w:anchor="_Toc1602822354">
            <w:r w:rsidRPr="25527BE6" w:rsidR="25527BE6">
              <w:rPr>
                <w:rStyle w:val="Hyperlink"/>
              </w:rPr>
              <w:t>9.5</w:t>
            </w:r>
            <w:r>
              <w:tab/>
            </w:r>
            <w:r w:rsidRPr="25527BE6" w:rsidR="25527BE6">
              <w:rPr>
                <w:rStyle w:val="Hyperlink"/>
              </w:rPr>
              <w:t>Fazit</w:t>
            </w:r>
            <w:r>
              <w:tab/>
            </w:r>
            <w:r>
              <w:fldChar w:fldCharType="begin"/>
            </w:r>
            <w:r>
              <w:instrText xml:space="preserve">PAGEREF _Toc1602822354 \h</w:instrText>
            </w:r>
            <w:r>
              <w:fldChar w:fldCharType="separate"/>
            </w:r>
            <w:r w:rsidRPr="25527BE6" w:rsidR="25527BE6">
              <w:rPr>
                <w:rStyle w:val="Hyperlink"/>
              </w:rPr>
              <w:t>22</w:t>
            </w:r>
            <w:r>
              <w:fldChar w:fldCharType="end"/>
            </w:r>
          </w:hyperlink>
        </w:p>
        <w:p w:rsidR="0022670D" w:rsidP="25527BE6" w:rsidRDefault="00490352" w14:paraId="5A9EF373" w14:textId="6B4FF86E">
          <w:pPr>
            <w:pStyle w:val="TOC1"/>
            <w:tabs>
              <w:tab w:val="left" w:pos="390"/>
              <w:tab w:val="right" w:leader="dot" w:pos="9615"/>
            </w:tabs>
            <w:rPr>
              <w:rStyle w:val="Hyperlink"/>
              <w:noProof/>
              <w:lang w:val="de-DE" w:eastAsia="de-DE"/>
            </w:rPr>
          </w:pPr>
          <w:hyperlink w:anchor="_Toc1778746932">
            <w:r w:rsidRPr="25527BE6" w:rsidR="25527BE6">
              <w:rPr>
                <w:rStyle w:val="Hyperlink"/>
              </w:rPr>
              <w:t>10.</w:t>
            </w:r>
            <w:r>
              <w:tab/>
            </w:r>
            <w:r w:rsidRPr="25527BE6" w:rsidR="25527BE6">
              <w:rPr>
                <w:rStyle w:val="Hyperlink"/>
              </w:rPr>
              <w:t>Anhang</w:t>
            </w:r>
            <w:r>
              <w:tab/>
            </w:r>
            <w:r>
              <w:fldChar w:fldCharType="begin"/>
            </w:r>
            <w:r>
              <w:instrText xml:space="preserve">PAGEREF _Toc1778746932 \h</w:instrText>
            </w:r>
            <w:r>
              <w:fldChar w:fldCharType="separate"/>
            </w:r>
            <w:r w:rsidRPr="25527BE6" w:rsidR="25527BE6">
              <w:rPr>
                <w:rStyle w:val="Hyperlink"/>
              </w:rPr>
              <w:t>22</w:t>
            </w:r>
            <w:r>
              <w:fldChar w:fldCharType="end"/>
            </w:r>
          </w:hyperlink>
        </w:p>
        <w:p w:rsidR="340E4501" w:rsidP="340E4501" w:rsidRDefault="00490352" w14:paraId="5A5999D0" w14:textId="0E47C017">
          <w:pPr>
            <w:pStyle w:val="TOC1"/>
            <w:tabs>
              <w:tab w:val="right" w:leader="dot" w:pos="9615"/>
            </w:tabs>
            <w:rPr>
              <w:rStyle w:val="Hyperlink"/>
            </w:rPr>
          </w:pPr>
          <w:hyperlink w:anchor="_Toc425306879">
            <w:r w:rsidRPr="25527BE6" w:rsidR="25527BE6">
              <w:rPr>
                <w:rStyle w:val="Hyperlink"/>
              </w:rPr>
              <w:t>Literaturverzeichnis</w:t>
            </w:r>
            <w:r>
              <w:tab/>
            </w:r>
            <w:r>
              <w:fldChar w:fldCharType="begin"/>
            </w:r>
            <w:r>
              <w:instrText xml:space="preserve">PAGEREF _Toc425306879 \h</w:instrText>
            </w:r>
            <w:r>
              <w:fldChar w:fldCharType="separate"/>
            </w:r>
            <w:r w:rsidRPr="25527BE6" w:rsidR="25527BE6">
              <w:rPr>
                <w:rStyle w:val="Hyperlink"/>
              </w:rPr>
              <w:t>22</w:t>
            </w:r>
            <w:r>
              <w:fldChar w:fldCharType="end"/>
            </w:r>
          </w:hyperlink>
          <w:r>
            <w:fldChar w:fldCharType="end"/>
          </w:r>
        </w:p>
      </w:sdtContent>
    </w:sdt>
    <w:p w:rsidR="14BCFF75" w:rsidP="773405CE" w:rsidRDefault="14BCFF75" w14:paraId="1B9943E2" w14:textId="1EEE6C5B">
      <w:pPr>
        <w:pStyle w:val="TOC1"/>
        <w:tabs>
          <w:tab w:val="right" w:leader="dot" w:pos="9615"/>
        </w:tabs>
        <w:rPr>
          <w:rStyle w:val="Hyperlink"/>
        </w:rPr>
      </w:pPr>
    </w:p>
    <w:p w:rsidR="2DF0B718" w:rsidP="00492352" w:rsidRDefault="2DF0B718" w14:paraId="1772D516" w14:textId="0AB16B85">
      <w:pPr>
        <w:pStyle w:val="Heading4"/>
        <w:rPr>
          <w:rStyle w:val="Hyperlink"/>
        </w:rPr>
      </w:pPr>
    </w:p>
    <w:p w:rsidR="00546ED0" w:rsidP="6FB0301D" w:rsidRDefault="6FB0301D" w14:paraId="2EA285AA" w14:textId="5FD4771D">
      <w:pPr>
        <w:spacing w:after="114" w:line="259" w:lineRule="auto"/>
        <w:ind w:left="0" w:firstLine="0"/>
      </w:pPr>
      <w:r>
        <w:t xml:space="preserve"> </w:t>
      </w:r>
    </w:p>
    <w:p w:rsidR="00546ED0" w:rsidRDefault="002A4F18" w14:paraId="58BC89FB" w14:textId="77777777">
      <w:pPr>
        <w:spacing w:after="114" w:line="259" w:lineRule="auto"/>
        <w:ind w:left="0" w:firstLine="0"/>
      </w:pPr>
      <w:r>
        <w:t xml:space="preserve"> </w:t>
      </w:r>
    </w:p>
    <w:p w:rsidR="00546ED0" w:rsidRDefault="002A4F18" w14:paraId="70945AB8" w14:textId="77777777">
      <w:pPr>
        <w:spacing w:after="114" w:line="259" w:lineRule="auto"/>
        <w:ind w:left="0" w:firstLine="0"/>
      </w:pPr>
      <w:r>
        <w:t xml:space="preserve"> </w:t>
      </w:r>
    </w:p>
    <w:p w:rsidR="00546ED0" w:rsidRDefault="002A4F18" w14:paraId="45FB2F13" w14:textId="77777777">
      <w:pPr>
        <w:spacing w:after="114" w:line="259" w:lineRule="auto"/>
        <w:ind w:left="0" w:firstLine="0"/>
      </w:pPr>
      <w:r>
        <w:t xml:space="preserve"> </w:t>
      </w:r>
    </w:p>
    <w:p w:rsidR="00546ED0" w:rsidRDefault="002A4F18" w14:paraId="184D15E4" w14:textId="77777777">
      <w:pPr>
        <w:spacing w:after="114" w:line="259" w:lineRule="auto"/>
        <w:ind w:left="0" w:firstLine="0"/>
      </w:pPr>
      <w:r>
        <w:t xml:space="preserve"> </w:t>
      </w:r>
    </w:p>
    <w:p w:rsidR="00546ED0" w:rsidRDefault="002A4F18" w14:paraId="63A420E6" w14:textId="77777777">
      <w:pPr>
        <w:spacing w:after="114" w:line="259" w:lineRule="auto"/>
        <w:ind w:left="0" w:firstLine="0"/>
      </w:pPr>
      <w:r>
        <w:t xml:space="preserve"> </w:t>
      </w:r>
    </w:p>
    <w:p w:rsidR="00546ED0" w:rsidRDefault="002A4F18" w14:paraId="028EB558" w14:textId="77777777">
      <w:pPr>
        <w:spacing w:after="112" w:line="259" w:lineRule="auto"/>
        <w:ind w:left="0" w:firstLine="0"/>
      </w:pPr>
      <w:r>
        <w:t xml:space="preserve"> </w:t>
      </w:r>
    </w:p>
    <w:p w:rsidR="00546ED0" w:rsidRDefault="002A4F18" w14:paraId="66E8DF9A" w14:textId="77777777">
      <w:pPr>
        <w:spacing w:after="0" w:line="259" w:lineRule="auto"/>
        <w:ind w:left="0" w:firstLine="0"/>
      </w:pPr>
      <w:r>
        <w:t xml:space="preserve"> </w:t>
      </w:r>
    </w:p>
    <w:p w:rsidR="00546ED0" w:rsidRDefault="00546ED0" w14:paraId="0A37501D" w14:textId="77777777">
      <w:pPr>
        <w:sectPr w:rsidR="00546ED0" w:rsidSect="00023579">
          <w:headerReference w:type="even" r:id="rId8"/>
          <w:headerReference w:type="default" r:id="rId9"/>
          <w:footerReference w:type="even" r:id="rId10"/>
          <w:footerReference w:type="default" r:id="rId11"/>
          <w:headerReference w:type="first" r:id="rId12"/>
          <w:footerReference w:type="first" r:id="rId13"/>
          <w:pgSz w:w="11904" w:h="16840" w:orient="portrait"/>
          <w:pgMar w:top="716" w:right="869" w:bottom="1614" w:left="1418" w:header="720" w:footer="720" w:gutter="0"/>
          <w:cols w:space="720"/>
          <w:titlePg/>
        </w:sectPr>
      </w:pPr>
    </w:p>
    <w:p w:rsidR="00546ED0" w:rsidP="6FB0301D" w:rsidRDefault="002A4F18" w14:paraId="576238B7" w14:textId="77777777">
      <w:pPr>
        <w:spacing w:after="738"/>
        <w:ind w:left="0" w:firstLine="0"/>
      </w:pPr>
      <w:r>
        <w:t xml:space="preserve"> </w:t>
      </w:r>
      <w:r>
        <w:rPr>
          <w:rFonts w:ascii="Calibri" w:hAnsi="Calibri" w:eastAsia="Calibri" w:cs="Calibri"/>
          <w:noProof/>
          <w:sz w:val="22"/>
        </w:rPr>
        <mc:AlternateContent>
          <mc:Choice Requires="wpg">
            <w:drawing>
              <wp:inline distT="0" distB="0" distL="0" distR="0" wp14:anchorId="1FC22FAE" wp14:editId="07777777">
                <wp:extent cx="5684521" cy="7620"/>
                <wp:effectExtent l="0" t="0" r="0" b="0"/>
                <wp:docPr id="5707" name="Group 5707"/>
                <wp:cNvGraphicFramePr/>
                <a:graphic xmlns:a="http://schemas.openxmlformats.org/drawingml/2006/main">
                  <a:graphicData uri="http://schemas.microsoft.com/office/word/2010/wordprocessingGroup">
                    <wpg:wgp>
                      <wpg:cNvGrpSpPr/>
                      <wpg:grpSpPr>
                        <a:xfrm>
                          <a:off x="0" y="0"/>
                          <a:ext cx="5684521" cy="7620"/>
                          <a:chOff x="0" y="0"/>
                          <a:chExt cx="5684521" cy="7620"/>
                        </a:xfrm>
                      </wpg:grpSpPr>
                      <wps:wsp>
                        <wps:cNvPr id="7750" name="Shape 7750"/>
                        <wps:cNvSpPr/>
                        <wps:spPr>
                          <a:xfrm>
                            <a:off x="0" y="0"/>
                            <a:ext cx="5684521" cy="9144"/>
                          </a:xfrm>
                          <a:custGeom>
                            <a:avLst/>
                            <a:gdLst/>
                            <a:ahLst/>
                            <a:cxnLst/>
                            <a:rect l="0" t="0" r="0" b="0"/>
                            <a:pathLst>
                              <a:path w="5684521" h="9144">
                                <a:moveTo>
                                  <a:pt x="0" y="0"/>
                                </a:moveTo>
                                <a:lnTo>
                                  <a:pt x="5684521" y="0"/>
                                </a:lnTo>
                                <a:lnTo>
                                  <a:pt x="5684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v:group id="Group 5707" style="width:447.6pt;height:.6pt;mso-position-horizontal-relative:char;mso-position-vertical-relative:line" coordsize="56845,76" o:spid="_x0000_s1026" w14:anchorId="201B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">
                <v:shape id="Shape 7750" style="position:absolute;width:56845;height:91;visibility:visible;mso-wrap-style:square;v-text-anchor:top" coordsize="5684521,9144" o:spid="_x0000_s1027" fillcolor="black" stroked="f" strokeweight="0" path="m,l5684521,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">
                  <v:stroke miterlimit="83231f" joinstyle="miter"/>
                  <v:path textboxrect="0,0,5684521,9144" arrowok="t"/>
                </v:shape>
                <w10:anchorlock/>
              </v:group>
            </w:pict>
          </mc:Fallback>
        </mc:AlternateContent>
      </w:r>
    </w:p>
    <w:p w:rsidR="00546ED0" w:rsidP="6FB0301D" w:rsidRDefault="340E4501" w14:paraId="5F93075F" w14:textId="34446BEE">
      <w:pPr>
        <w:pStyle w:val="Heading1"/>
        <w:numPr>
          <w:numId w:val="0"/>
        </w:numPr>
        <w:ind w:right="393"/>
      </w:pPr>
      <w:bookmarkStart w:name="_Toc1908062017" w:id="1065415146"/>
      <w:r w:rsidR="25527BE6">
        <w:rPr/>
        <w:t>Einleitung</w:t>
      </w:r>
      <w:bookmarkEnd w:id="1065415146"/>
    </w:p>
    <w:p w:rsidR="00546ED0" w:rsidRDefault="6FB0301D" w14:paraId="61965C7B" w14:textId="7EA523BD">
      <w:pPr>
        <w:spacing w:after="114" w:line="259" w:lineRule="auto"/>
        <w:ind w:left="0" w:firstLine="0"/>
      </w:pPr>
      <w:r>
        <w:t xml:space="preserve"> </w:t>
      </w:r>
    </w:p>
    <w:p w:rsidR="00513794" w:rsidP="00513794" w:rsidRDefault="00513794" w14:paraId="14AD85E1" w14:textId="77777777">
      <w:pPr>
        <w:jc w:val="both"/>
      </w:pPr>
      <w:r>
        <w:t>In der heutigen schnelllebigen Ära technologischer Innovationen spielt künstliche Intelligenz (KI) eine zentrale Rolle in einer fortschreitenden digitalen Evolution. KI, als eine der markantesten Neuerungen unserer Zeit, erweitert kontinuierlich die Grenzen von maschinellem Lernen und Automatisierung. Sie setzt neue Standards für technologische Leistungsfähigkeit, von der Verbesserung alltäglicher Prozesse bis hin zur Neugestaltung komplexer Systeme in der Industrie.</w:t>
      </w:r>
    </w:p>
    <w:p w:rsidR="00513794" w:rsidP="00513794" w:rsidRDefault="00513794" w14:paraId="1DC3E163" w14:textId="77777777">
      <w:pPr>
        <w:jc w:val="both"/>
      </w:pPr>
    </w:p>
    <w:p w:rsidR="00513794" w:rsidP="00513794" w:rsidRDefault="00513794" w14:paraId="5FF5BB9D" w14:textId="77777777">
      <w:pPr>
        <w:jc w:val="both"/>
      </w:pPr>
      <w:r>
        <w:t>KI eröffnet nicht nur innovative Wege in zahlreichen Branchen, sondern wirft auch wichtige Fragen bezüglich Ethik, Datenschutz und der Rolle des Menschen in der zukünftigen Arbeitswelt auf. In einer zunehmend datengetriebenen Welt ist KI zu einem entscheidenden Faktor geworden, der wesentliche Fortschritte in Bereichen wie Medizin, Bildung und Umweltschutz ermöglicht.</w:t>
      </w:r>
    </w:p>
    <w:p w:rsidR="00513794" w:rsidP="00513794" w:rsidRDefault="00513794" w14:paraId="6873AB28" w14:textId="77777777">
      <w:pPr>
        <w:jc w:val="both"/>
      </w:pPr>
    </w:p>
    <w:p w:rsidR="00513794" w:rsidP="00513794" w:rsidRDefault="00513794" w14:paraId="712B5CAF" w14:textId="77777777">
      <w:pPr>
        <w:jc w:val="both"/>
      </w:pPr>
      <w:r>
        <w:t>Diese Analyse liefert einen detaillierten Überblick über den Status quo der KI-Technologie, ihre vielseitigen Einsatzmöglichkeiten, die sich daraus ergebenden Marktpotenziale sowie die Herausforderungen und ethischen Fragen, die mit ihrer rasanten Entwicklung einhergehen. Ziel ist es, ein umfassendes Verständnis für die Komplexität und das transformative Potential der KI zu schaffen und einen Einblick in zukünftige Entwicklungen dieser beeindruckenden Technologie zu bieten.</w:t>
      </w:r>
    </w:p>
    <w:p w:rsidR="00513794" w:rsidRDefault="00513794" w14:paraId="12FE02BE" w14:textId="77777777">
      <w:pPr>
        <w:spacing w:after="114" w:line="259" w:lineRule="auto"/>
        <w:ind w:left="0" w:firstLine="0"/>
      </w:pPr>
    </w:p>
    <w:p w:rsidR="00546ED0" w:rsidRDefault="6FB0301D" w14:paraId="4467701B" w14:textId="77777777">
      <w:pPr>
        <w:spacing w:after="0" w:line="259" w:lineRule="auto"/>
        <w:ind w:left="0" w:firstLine="0"/>
      </w:pPr>
      <w:r>
        <w:t xml:space="preserve"> </w:t>
      </w:r>
    </w:p>
    <w:p w:rsidR="6FB0301D" w:rsidP="6FB0301D" w:rsidRDefault="340E4501" w14:paraId="6A5DC5DD" w14:textId="09958CA5">
      <w:pPr>
        <w:pStyle w:val="Heading1"/>
        <w:ind w:left="340" w:right="393" w:hanging="355"/>
        <w:rPr/>
      </w:pPr>
      <w:bookmarkStart w:name="_Toc538978524" w:id="1382394011"/>
      <w:r w:rsidR="25527BE6">
        <w:rPr/>
        <w:t>Marktüberblick</w:t>
      </w:r>
      <w:bookmarkEnd w:id="1382394011"/>
    </w:p>
    <w:p w:rsidR="00546ED0" w:rsidRDefault="002A4F18" w14:paraId="7DE13593" w14:textId="6CDB8621">
      <w:pPr>
        <w:spacing w:after="0" w:line="259" w:lineRule="auto"/>
        <w:ind w:left="0" w:right="346" w:firstLine="0"/>
      </w:pPr>
      <w:r>
        <w:t xml:space="preserve"> </w:t>
      </w:r>
    </w:p>
    <w:p w:rsidRPr="009B3579" w:rsidR="00546ED0" w:rsidP="00A964FB" w:rsidRDefault="005B72B9" w14:paraId="09845CEA" w14:textId="11A91272">
      <w:pPr>
        <w:spacing w:after="0" w:line="259" w:lineRule="auto"/>
        <w:ind w:left="0" w:right="346" w:firstLine="0"/>
        <w:jc w:val="both"/>
      </w:pPr>
      <w:r>
        <w:t xml:space="preserve">Künstliche Intelligenzen sind in ihren Anwendungsgebieten fast unbegrenzt einsetzbar. </w:t>
      </w:r>
      <w:r w:rsidR="00CE03FE">
        <w:t xml:space="preserve">Ob </w:t>
      </w:r>
      <w:r w:rsidRPr="009B3579" w:rsidR="00CE03FE">
        <w:t xml:space="preserve">nun ein </w:t>
      </w:r>
      <w:r w:rsidRPr="009B3579" w:rsidR="00D50D67">
        <w:t>Autor</w:t>
      </w:r>
      <w:r w:rsidRPr="009B3579" w:rsidR="00CE03FE">
        <w:t xml:space="preserve"> eine textgenerierende</w:t>
      </w:r>
      <w:r w:rsidRPr="009B3579" w:rsidR="004B4EFD">
        <w:t xml:space="preserve"> KI zur Hilfe nimmt, um seine Wortwahl zu verbessern oder ein</w:t>
      </w:r>
      <w:r w:rsidRPr="009B3579" w:rsidR="002805C4">
        <w:t xml:space="preserve"> Künstler eine bildgenerie</w:t>
      </w:r>
      <w:r w:rsidRPr="009B3579" w:rsidR="00BE16D9">
        <w:t xml:space="preserve">rende </w:t>
      </w:r>
      <w:r w:rsidRPr="009B3579" w:rsidR="00E149CA">
        <w:t xml:space="preserve">KI </w:t>
      </w:r>
      <w:r w:rsidRPr="009B3579" w:rsidR="00E9347E">
        <w:t>als Vorlage nimmt</w:t>
      </w:r>
      <w:r w:rsidRPr="009B3579" w:rsidR="00B83F6D">
        <w:t xml:space="preserve">. </w:t>
      </w:r>
      <w:r w:rsidRPr="009B3579" w:rsidR="009012D1">
        <w:t xml:space="preserve">Sie können für kreative Einzelpersonen </w:t>
      </w:r>
      <w:r w:rsidRPr="009B3579" w:rsidR="00106B92">
        <w:t xml:space="preserve">wie diese, oder für ganze Firmen zur Analyse eingesetzt werden. </w:t>
      </w:r>
      <w:r w:rsidRPr="009B3579" w:rsidR="0031170C">
        <w:t xml:space="preserve">Eine Firma könnte eine künstliche Intelligenz </w:t>
      </w:r>
      <w:r w:rsidRPr="009B3579" w:rsidR="00DD367A">
        <w:t xml:space="preserve">für das Marketing zur Hilfe nehmen, um vielleicht einen Slogan zu verbessern oder </w:t>
      </w:r>
      <w:r w:rsidRPr="009B3579" w:rsidR="00405D9D">
        <w:t>das Logo anzupassen.</w:t>
      </w:r>
      <w:r w:rsidRPr="009B3579" w:rsidR="00D05628">
        <w:t xml:space="preserve"> Natürlich </w:t>
      </w:r>
      <w:r w:rsidRPr="009B3579" w:rsidR="00DE25B0">
        <w:t xml:space="preserve">sind künstliche Intelligenzen auch in wichtigeren Gebieten wie </w:t>
      </w:r>
      <w:r w:rsidRPr="009B3579" w:rsidR="006C7D10">
        <w:t xml:space="preserve">in Sicherheitstechnologie von Autos </w:t>
      </w:r>
      <w:r w:rsidRPr="009B3579" w:rsidR="008B166B">
        <w:t xml:space="preserve">oder </w:t>
      </w:r>
      <w:r w:rsidRPr="009B3579" w:rsidR="00F67E55">
        <w:t>Analysen von wichtigen Daten</w:t>
      </w:r>
      <w:r w:rsidRPr="009B3579" w:rsidR="0025232A">
        <w:t>.</w:t>
      </w:r>
      <w:r w:rsidRPr="009B3579" w:rsidR="00000003">
        <w:t xml:space="preserve"> </w:t>
      </w:r>
      <w:r w:rsidRPr="009B3579" w:rsidR="00405D9D">
        <w:t xml:space="preserve"> </w:t>
      </w:r>
    </w:p>
    <w:p w:rsidRPr="009B3579" w:rsidR="009A7C1A" w:rsidP="00A964FB" w:rsidRDefault="009A7C1A" w14:paraId="1F802F20" w14:textId="77777777">
      <w:pPr>
        <w:spacing w:after="0" w:line="259" w:lineRule="auto"/>
        <w:ind w:left="0" w:right="346" w:firstLine="0"/>
        <w:jc w:val="both"/>
      </w:pPr>
    </w:p>
    <w:p w:rsidRPr="009B3579" w:rsidR="00A964FB" w:rsidP="00A964FB" w:rsidRDefault="005A04E4" w14:paraId="000FD71D" w14:textId="0AF1D682">
      <w:pPr>
        <w:spacing w:after="0" w:line="259" w:lineRule="auto"/>
        <w:ind w:left="0" w:right="346" w:firstLine="0"/>
        <w:jc w:val="both"/>
      </w:pPr>
      <w:r w:rsidRPr="009B3579">
        <w:t>Egal wie man es betrachtet, künstliche Intelligenzen spielen immer wieder eine wichtige Rolle</w:t>
      </w:r>
      <w:r w:rsidRPr="009B3579" w:rsidR="00EE5456">
        <w:t>, selbst in Gebieten, wo man es teilweise nicht mal erwartet</w:t>
      </w:r>
      <w:r w:rsidRPr="009B3579" w:rsidR="0087565C">
        <w:t xml:space="preserve">. </w:t>
      </w:r>
      <w:r w:rsidRPr="009B3579" w:rsidR="009208D3">
        <w:t>Für den „normalen“ Verbrauche</w:t>
      </w:r>
      <w:r w:rsidRPr="009B3579" w:rsidR="00D71108">
        <w:t>r</w:t>
      </w:r>
      <w:r w:rsidRPr="009B3579" w:rsidR="009208D3">
        <w:t xml:space="preserve"> sind Chat</w:t>
      </w:r>
      <w:r w:rsidRPr="009B3579" w:rsidR="005F0F65">
        <w:t>b</w:t>
      </w:r>
      <w:r w:rsidRPr="009B3579" w:rsidR="009208D3">
        <w:t xml:space="preserve">ots </w:t>
      </w:r>
      <w:r w:rsidRPr="009B3579" w:rsidR="00DD31C4">
        <w:t>am meisten gebräuchig, wie</w:t>
      </w:r>
      <w:r w:rsidRPr="009B3579" w:rsidR="002A7B23">
        <w:t xml:space="preserve"> eben</w:t>
      </w:r>
      <w:r w:rsidRPr="009B3579" w:rsidR="00DD31C4">
        <w:t xml:space="preserve"> ChatGPT</w:t>
      </w:r>
      <w:r w:rsidRPr="009B3579" w:rsidR="000C1420">
        <w:rPr>
          <w:rStyle w:val="FootnoteReference"/>
        </w:rPr>
        <w:footnoteReference w:id="2"/>
      </w:r>
      <w:r w:rsidRPr="009B3579" w:rsidR="00DD31C4">
        <w:t xml:space="preserve">. </w:t>
      </w:r>
      <w:r w:rsidRPr="009B3579" w:rsidR="00563FFA">
        <w:t xml:space="preserve">Die </w:t>
      </w:r>
      <w:r w:rsidRPr="009B3579" w:rsidR="005F0F65">
        <w:t>Entwickler</w:t>
      </w:r>
      <w:r w:rsidRPr="009B3579" w:rsidR="00563FFA">
        <w:t xml:space="preserve"> von ChatGPT (</w:t>
      </w:r>
      <w:hyperlink w:history="1" r:id="rId14">
        <w:r w:rsidRPr="009B3579" w:rsidR="00563FFA">
          <w:rPr>
            <w:rStyle w:val="Hyperlink"/>
          </w:rPr>
          <w:t>OpenAI</w:t>
        </w:r>
      </w:hyperlink>
      <w:r w:rsidRPr="009B3579" w:rsidR="00563FFA">
        <w:t>) haben auch die beliebte bildgenerier</w:t>
      </w:r>
      <w:r w:rsidRPr="009B3579" w:rsidR="006C4591">
        <w:t>ende</w:t>
      </w:r>
      <w:r w:rsidRPr="009B3579" w:rsidR="00563FFA">
        <w:t xml:space="preserve"> KI</w:t>
      </w:r>
      <w:r w:rsidRPr="009B3579" w:rsidR="006C4591">
        <w:t xml:space="preserve"> namen</w:t>
      </w:r>
      <w:r w:rsidRPr="009B3579" w:rsidR="002A6547">
        <w:t>s DAL</w:t>
      </w:r>
      <w:r w:rsidRPr="009B3579" w:rsidR="00A95421">
        <w:t>L</w:t>
      </w:r>
      <w:r w:rsidRPr="009B3579" w:rsidR="00B005FF">
        <w:t>·</w:t>
      </w:r>
      <w:r w:rsidRPr="009B3579" w:rsidR="00A95421">
        <w:t>E</w:t>
      </w:r>
      <w:r w:rsidRPr="009B3579" w:rsidR="00A00197">
        <w:t xml:space="preserve"> entwick</w:t>
      </w:r>
      <w:r w:rsidRPr="009B3579" w:rsidR="00D834B6">
        <w:t xml:space="preserve">elt. Diese kann ähnlich wie ein Chatbot verwendet </w:t>
      </w:r>
      <w:r w:rsidRPr="009B3579" w:rsidR="00F41793">
        <w:t>werden,</w:t>
      </w:r>
      <w:r w:rsidRPr="009B3579" w:rsidR="00D834B6">
        <w:t xml:space="preserve"> um Bilder zu generieren. </w:t>
      </w:r>
      <w:r w:rsidRPr="009B3579" w:rsidR="00140B82">
        <w:t xml:space="preserve">OpenAI </w:t>
      </w:r>
      <w:r w:rsidRPr="009B3579" w:rsidR="00456E9C">
        <w:t>haben mittlerweile aber auch Konkurrenten im Gebiet Chat</w:t>
      </w:r>
      <w:r w:rsidRPr="009B3579" w:rsidR="005F0F65">
        <w:t>b</w:t>
      </w:r>
      <w:r w:rsidRPr="009B3579" w:rsidR="00456E9C">
        <w:t>ots und Bi</w:t>
      </w:r>
      <w:r w:rsidRPr="009B3579" w:rsidR="000F5A74">
        <w:t>ld</w:t>
      </w:r>
      <w:r w:rsidRPr="009B3579" w:rsidR="00456E9C">
        <w:t xml:space="preserve">generierenden </w:t>
      </w:r>
      <w:r w:rsidRPr="009B3579" w:rsidR="000F5A74">
        <w:t xml:space="preserve">KIs. </w:t>
      </w:r>
      <w:r w:rsidRPr="009B3579" w:rsidR="009B6D19">
        <w:t xml:space="preserve">Diese sind teilweise online </w:t>
      </w:r>
      <w:r w:rsidRPr="009B3579" w:rsidR="006B14BC">
        <w:t>zugänglich</w:t>
      </w:r>
      <w:r w:rsidRPr="009B3579" w:rsidR="005F0F65">
        <w:t>,</w:t>
      </w:r>
      <w:r w:rsidRPr="009B3579" w:rsidR="009B6D19">
        <w:t xml:space="preserve"> </w:t>
      </w:r>
      <w:r w:rsidRPr="009B3579" w:rsidR="00582494">
        <w:t xml:space="preserve">ohne etwas zu bezahlen oder in Programmen eingebettet, wie z.B. </w:t>
      </w:r>
      <w:r w:rsidRPr="009B3579" w:rsidR="00B97B8A">
        <w:t xml:space="preserve">der </w:t>
      </w:r>
      <w:hyperlink w:history="1" r:id="rId15">
        <w:r w:rsidRPr="009B3579" w:rsidR="00B97B8A">
          <w:rPr>
            <w:rStyle w:val="Hyperlink"/>
          </w:rPr>
          <w:t>Copilot</w:t>
        </w:r>
      </w:hyperlink>
      <w:r w:rsidRPr="009B3579" w:rsidR="00B97B8A">
        <w:t xml:space="preserve"> für den Browser „Bing“</w:t>
      </w:r>
      <w:r w:rsidRPr="009B3579" w:rsidR="00BD0024">
        <w:t xml:space="preserve">. </w:t>
      </w:r>
    </w:p>
    <w:p w:rsidRPr="009B3579" w:rsidR="006B14BC" w:rsidP="00A964FB" w:rsidRDefault="006B14BC" w14:paraId="750A5204" w14:textId="77777777">
      <w:pPr>
        <w:spacing w:after="0" w:line="259" w:lineRule="auto"/>
        <w:ind w:left="0" w:right="346" w:firstLine="0"/>
        <w:jc w:val="both"/>
      </w:pPr>
    </w:p>
    <w:p w:rsidRPr="009B3579" w:rsidR="006B14BC" w:rsidP="00A964FB" w:rsidRDefault="006B14BC" w14:paraId="55EF4C9C" w14:textId="6711D424">
      <w:pPr>
        <w:spacing w:after="0" w:line="259" w:lineRule="auto"/>
        <w:ind w:left="0" w:right="346" w:firstLine="0"/>
        <w:jc w:val="both"/>
      </w:pPr>
      <w:r w:rsidRPr="009B3579">
        <w:t xml:space="preserve">Der Markt entwickelt sich sehr schnell, weswegen immer </w:t>
      </w:r>
      <w:r w:rsidRPr="009B3579" w:rsidR="004032E5">
        <w:t>mehr Anbieter auf den Markt kommen werden und die Konkurrenz vorantreiben</w:t>
      </w:r>
      <w:r w:rsidRPr="009B3579" w:rsidR="004910B3">
        <w:t>.</w:t>
      </w:r>
    </w:p>
    <w:p w:rsidRPr="009B3579" w:rsidR="00D549B6" w:rsidP="00A964FB" w:rsidRDefault="00D549B6" w14:paraId="5973595B" w14:textId="77777777">
      <w:pPr>
        <w:spacing w:after="0" w:line="259" w:lineRule="auto"/>
        <w:ind w:left="0" w:right="346" w:firstLine="0"/>
        <w:jc w:val="both"/>
      </w:pPr>
    </w:p>
    <w:p w:rsidRPr="009B3579" w:rsidR="00546ED0" w:rsidRDefault="340E4501" w14:paraId="1676814F" w14:textId="0AC42FAF">
      <w:pPr>
        <w:pStyle w:val="Heading1"/>
        <w:ind w:left="341" w:right="393" w:hanging="356"/>
        <w:rPr>
          <w:lang w:val="de-DE"/>
        </w:rPr>
      </w:pPr>
      <w:bookmarkStart w:name="_Toc1948657420" w:id="1987744416"/>
      <w:r w:rsidRPr="25527BE6" w:rsidR="25527BE6">
        <w:rPr>
          <w:lang w:val="de-DE"/>
        </w:rPr>
        <w:t>Funktionsweisen</w:t>
      </w:r>
      <w:bookmarkEnd w:id="1987744416"/>
      <w:r w:rsidRPr="25527BE6" w:rsidR="25527BE6">
        <w:rPr>
          <w:lang w:val="de-DE"/>
        </w:rPr>
        <w:t xml:space="preserve"> </w:t>
      </w:r>
    </w:p>
    <w:p w:rsidRPr="009B3579" w:rsidR="00546ED0" w:rsidRDefault="0C44E470" w14:paraId="3AA4ADE7" w14:textId="77777777">
      <w:pPr>
        <w:spacing w:after="0" w:line="259" w:lineRule="auto"/>
        <w:ind w:left="0" w:right="393" w:firstLine="0"/>
      </w:pPr>
      <w:r w:rsidRPr="009B3579">
        <w:t xml:space="preserve"> </w:t>
      </w:r>
    </w:p>
    <w:p w:rsidRPr="009B3579" w:rsidR="0C44E470" w:rsidP="005F6D1A" w:rsidRDefault="2DF0B718" w14:paraId="5F044C05" w14:textId="6D7338C7">
      <w:pPr>
        <w:spacing w:after="0" w:line="259" w:lineRule="auto"/>
        <w:ind w:left="0" w:right="393"/>
        <w:jc w:val="both"/>
      </w:pPr>
      <w:r w:rsidRPr="009B3579">
        <w:t xml:space="preserve">Eine künstliche Intelligenz besteht allgemein aus einem </w:t>
      </w:r>
      <w:hyperlink r:id="rId16">
        <w:r w:rsidRPr="009B3579">
          <w:rPr>
            <w:rStyle w:val="Hyperlink"/>
          </w:rPr>
          <w:t>neuronalen Netzwerk</w:t>
        </w:r>
      </w:hyperlink>
      <w:r w:rsidRPr="009B3579">
        <w:t xml:space="preserve"> mit der Fähigkeit des tiefen Lernens (</w:t>
      </w:r>
      <w:hyperlink r:id="rId17">
        <w:r w:rsidRPr="009B3579">
          <w:rPr>
            <w:rStyle w:val="Hyperlink"/>
          </w:rPr>
          <w:t>Deep learning</w:t>
        </w:r>
      </w:hyperlink>
      <w:r w:rsidRPr="009B3579">
        <w:t>), wodurch sie Muster in komplexen Datenmengen erkennen können</w:t>
      </w:r>
      <w:r w:rsidRPr="009B3579" w:rsidR="006D5C05">
        <w:rPr>
          <w:rStyle w:val="FootnoteReference"/>
        </w:rPr>
        <w:footnoteReference w:id="3"/>
      </w:r>
      <w:r w:rsidRPr="009B3579">
        <w:t>.</w:t>
      </w:r>
    </w:p>
    <w:p w:rsidRPr="009B3579" w:rsidR="0C44E470" w:rsidP="0C44E470" w:rsidRDefault="0C44E470" w14:paraId="6F9BED4A" w14:textId="7E51ADCB">
      <w:pPr>
        <w:spacing w:after="0" w:line="259" w:lineRule="auto"/>
        <w:ind w:left="0" w:right="393" w:firstLine="0"/>
      </w:pPr>
    </w:p>
    <w:p w:rsidRPr="009B3579" w:rsidR="6FB0301D" w:rsidP="6FB0301D" w:rsidRDefault="340E4501" w14:paraId="2B2BB26E" w14:textId="110B42F1">
      <w:pPr>
        <w:pStyle w:val="Heading2"/>
        <w:ind w:left="386" w:hanging="401"/>
        <w:rPr>
          <w:lang w:val="de-DE"/>
        </w:rPr>
      </w:pPr>
      <w:bookmarkStart w:name="_Toc850940258" w:id="1928219500"/>
      <w:r w:rsidRPr="25527BE6" w:rsidR="25527BE6">
        <w:rPr>
          <w:lang w:val="de-DE"/>
        </w:rPr>
        <w:t>Bildgenerierende KI</w:t>
      </w:r>
      <w:bookmarkEnd w:id="1928219500"/>
    </w:p>
    <w:p w:rsidRPr="009B3579" w:rsidR="00546ED0" w:rsidP="0C44E470" w:rsidRDefault="00546ED0" w14:paraId="620A872C" w14:textId="64749D71"/>
    <w:p w:rsidRPr="009B3579" w:rsidR="00000003" w:rsidP="00986288" w:rsidRDefault="2DF0B718" w14:paraId="5B3C3719" w14:textId="77777777">
      <w:pPr>
        <w:jc w:val="both"/>
      </w:pPr>
      <w:r w:rsidRPr="009B3579">
        <w:t>Bildgenerierende künstliche Intelligenzen benutzen solche Muster durch Embeddings. Menschen können den Zusammenhang zwischen Bild und Beschreibung leicht verstehen, jedoch muss ein neuronales Netzwerk dies in einen Vektorraum einordnen, damit es den Zusammenhang deuten kann.</w:t>
      </w:r>
    </w:p>
    <w:p w:rsidRPr="009B3579" w:rsidR="00E3347C" w:rsidP="00986288" w:rsidRDefault="002A4F18" w14:paraId="04C78D6D" w14:textId="5367A7EC">
      <w:pPr>
        <w:jc w:val="both"/>
      </w:pPr>
      <w:r w:rsidRPr="009B3579">
        <w:br/>
      </w:r>
      <w:r w:rsidRPr="009B3579" w:rsidR="2DF0B718">
        <w:t xml:space="preserve">Die meisten Modelle werden damit trainiert, dass bei einem Bild mit bekannter Beschreibung nach und nach ein Zufallsrauschen hinzugefügt wird. Somit lernen sie Muster </w:t>
      </w:r>
      <w:r w:rsidRPr="009B3579" w:rsidR="00E3347C">
        <w:t>aus zufälligem Rauschen zu erkennen.</w:t>
      </w:r>
    </w:p>
    <w:p w:rsidRPr="009B3579" w:rsidR="00546ED0" w:rsidP="0AE23347" w:rsidRDefault="002A4F18" w14:paraId="5FD172FD" w14:textId="4AE315C9">
      <w:pPr>
        <w:jc w:val="both"/>
      </w:pPr>
      <w:r w:rsidRPr="009B3579">
        <w:br/>
      </w:r>
      <w:r w:rsidRPr="009B3579" w:rsidR="00C84EE3">
        <w:rPr>
          <w:noProof/>
        </w:rPr>
        <w:drawing>
          <wp:inline distT="0" distB="0" distL="0" distR="0" wp14:anchorId="49EE28B1" wp14:editId="61A84654">
            <wp:extent cx="5762626" cy="954762"/>
            <wp:effectExtent l="0" t="0" r="0" b="0"/>
            <wp:docPr id="1948592312" name="Picture 1948592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2626" cy="954762"/>
                    </a:xfrm>
                    <a:prstGeom prst="rect">
                      <a:avLst/>
                    </a:prstGeom>
                  </pic:spPr>
                </pic:pic>
              </a:graphicData>
            </a:graphic>
          </wp:inline>
        </w:drawing>
      </w:r>
    </w:p>
    <w:p w:rsidRPr="009B3579" w:rsidR="00546ED0" w:rsidP="0AE23347" w:rsidRDefault="00546ED0" w14:paraId="7AE06828" w14:textId="39749972">
      <w:pPr>
        <w:jc w:val="both"/>
      </w:pPr>
    </w:p>
    <w:p w:rsidRPr="009B3579" w:rsidR="00546ED0" w:rsidP="0AE23347" w:rsidRDefault="0AE23347" w14:paraId="42F97357" w14:textId="545B3F65">
      <w:pPr>
        <w:jc w:val="both"/>
      </w:pPr>
      <w:r w:rsidRPr="009B3579">
        <w:t>Die Netzwerke werden nun darauf trainiert ein zufälliges Rauschen zu nehmen und daraus nach und nach das Zufallsrauschen zu entnehmen, damit wieder ein Bild mit der passenden Beschreibung entsteht.</w:t>
      </w:r>
    </w:p>
    <w:p w:rsidRPr="009B3579" w:rsidR="00546ED0" w:rsidP="0AE23347" w:rsidRDefault="00C84EE3" w14:paraId="2B66C613" w14:textId="404E7E54">
      <w:pPr>
        <w:jc w:val="both"/>
        <w:rPr>
          <w:rStyle w:val="FootnoteReference"/>
        </w:rPr>
      </w:pPr>
      <w:r w:rsidRPr="009B3579">
        <w:rPr>
          <w:noProof/>
        </w:rPr>
        <w:drawing>
          <wp:inline distT="0" distB="0" distL="0" distR="0" wp14:anchorId="6B5CF1BF" wp14:editId="0809239F">
            <wp:extent cx="5762624" cy="909142"/>
            <wp:effectExtent l="0" t="0" r="0" b="0"/>
            <wp:docPr id="1120602766" name="Picture 112060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2624" cy="909142"/>
                    </a:xfrm>
                    <a:prstGeom prst="rect">
                      <a:avLst/>
                    </a:prstGeom>
                  </pic:spPr>
                </pic:pic>
              </a:graphicData>
            </a:graphic>
          </wp:inline>
        </w:drawing>
      </w:r>
    </w:p>
    <w:p w:rsidRPr="009B3579" w:rsidR="00546ED0" w:rsidP="00D63CB4" w:rsidRDefault="006549A6" w14:paraId="0FB2AB33" w14:textId="1B0BDAD5">
      <w:pPr>
        <w:jc w:val="center"/>
      </w:pPr>
      <w:r w:rsidRPr="009B3579">
        <w:t>(siehe Bild 1)</w:t>
      </w:r>
    </w:p>
    <w:p w:rsidRPr="009B3579" w:rsidR="0AE23347" w:rsidP="0AE23347" w:rsidRDefault="6AD12F6C" w14:paraId="1A41A7B6" w14:textId="6D13AEC6">
      <w:pPr>
        <w:jc w:val="both"/>
      </w:pPr>
      <w:r w:rsidRPr="009B3579">
        <w:t>Die Modelle werden auf sehr großen Datensätzen trainiert mit diesem Prinzip. Mit einem umfangreichen Datensatz und einem guten Embedding sind sehr detaillierte Bilder möglich zu erstellen.</w:t>
      </w:r>
    </w:p>
    <w:p w:rsidRPr="009B3579" w:rsidR="0AE23347" w:rsidP="0AE23347" w:rsidRDefault="2DF0B718" w14:paraId="1E70062D" w14:textId="237B5F53">
      <w:pPr>
        <w:jc w:val="both"/>
      </w:pPr>
      <w:r w:rsidRPr="009B3579">
        <w:t xml:space="preserve">Die Bilder werden jedoch noch nicht in einer guten Auflösung erstellt. Dies wäre zu Rechen- und Zeitaufwändig. Hierfür wird ein </w:t>
      </w:r>
      <w:hyperlink r:id="rId20">
        <w:r w:rsidRPr="009B3579">
          <w:rPr>
            <w:rStyle w:val="Hyperlink"/>
          </w:rPr>
          <w:t>Upscaling</w:t>
        </w:r>
      </w:hyperlink>
      <w:r w:rsidRPr="009B3579">
        <w:t>-Algorithmus zum Verbessern der Bildqualität benutzt, damit die Bilder auf einer für Menschen anschaulicheren Auflösung vorliegen</w:t>
      </w:r>
      <w:r w:rsidRPr="009B3579" w:rsidR="0AE23347">
        <w:rPr>
          <w:rStyle w:val="FootnoteReference"/>
        </w:rPr>
        <w:footnoteReference w:id="4"/>
      </w:r>
      <w:r w:rsidRPr="009B3579">
        <w:t>.</w:t>
      </w:r>
    </w:p>
    <w:p w:rsidRPr="009B3579" w:rsidR="00546ED0" w:rsidP="4776CD16" w:rsidRDefault="00546ED0" w14:paraId="4CC37D98" w14:textId="6C6D2550"/>
    <w:p w:rsidRPr="009B3579" w:rsidR="00546ED0" w:rsidP="0AE23347" w:rsidRDefault="0AE23347" w14:paraId="74B8AB3B" w14:textId="326B521E">
      <w:pPr>
        <w:spacing w:after="0" w:line="259" w:lineRule="auto"/>
        <w:ind w:left="0" w:firstLine="0"/>
      </w:pPr>
      <w:r w:rsidRPr="009B3579">
        <w:t xml:space="preserve"> </w:t>
      </w:r>
    </w:p>
    <w:p w:rsidRPr="009B3579" w:rsidR="00546ED0" w:rsidRDefault="002A4F18" w14:paraId="75DBCBFA" w14:textId="77777777">
      <w:pPr>
        <w:spacing w:after="0" w:line="259" w:lineRule="auto"/>
        <w:ind w:left="0" w:firstLine="0"/>
      </w:pPr>
      <w:r w:rsidRPr="009B3579">
        <w:t xml:space="preserve"> </w:t>
      </w:r>
    </w:p>
    <w:p w:rsidRPr="009B3579" w:rsidR="00546ED0" w:rsidRDefault="340E4501" w14:paraId="4D4FE672" w14:textId="3C954AA2">
      <w:pPr>
        <w:pStyle w:val="Heading2"/>
        <w:ind w:left="386" w:hanging="401"/>
        <w:rPr>
          <w:lang w:val="de-DE"/>
        </w:rPr>
      </w:pPr>
      <w:bookmarkStart w:name="_Toc839430885" w:id="2065797239"/>
      <w:r w:rsidRPr="25527BE6" w:rsidR="25527BE6">
        <w:rPr>
          <w:lang w:val="de-DE"/>
        </w:rPr>
        <w:t>Textgenerierende KI</w:t>
      </w:r>
      <w:bookmarkEnd w:id="2065797239"/>
      <w:r w:rsidRPr="25527BE6" w:rsidR="25527BE6">
        <w:rPr>
          <w:lang w:val="de-DE"/>
        </w:rPr>
        <w:t xml:space="preserve"> </w:t>
      </w:r>
    </w:p>
    <w:p w:rsidRPr="009B3579" w:rsidR="6FB0301D" w:rsidP="6FB0301D" w:rsidRDefault="6FB0301D" w14:paraId="40EEF9FF" w14:textId="1B0C2EA2"/>
    <w:p w:rsidRPr="009B3579" w:rsidR="6FB0301D" w:rsidP="2DF0B718" w:rsidRDefault="0C44E470" w14:paraId="4F8D288D" w14:textId="0068BAEA">
      <w:pPr>
        <w:jc w:val="both"/>
        <w:rPr>
          <w:rStyle w:val="FootnoteReference"/>
        </w:rPr>
      </w:pPr>
      <w:r w:rsidRPr="009B3579">
        <w:t>Textgenerierende KIs, auch Large Language Models genannt (LLM)</w:t>
      </w:r>
      <w:r w:rsidRPr="009B3579" w:rsidR="6FB0301D">
        <w:rPr>
          <w:rStyle w:val="FootnoteReference"/>
        </w:rPr>
        <w:footnoteReference w:id="5"/>
      </w:r>
      <w:r w:rsidRPr="009B3579">
        <w:t xml:space="preserve"> funktionieren mithilfe von maschinellem Lernen (“Machine Learning”). Dabei entwickeln sie die Fähigkeit aus Erfahrung zu lernen und automatisch Erkenntnisse und Vorhersagen aus Daten zu gewinnen</w:t>
      </w:r>
      <w:r w:rsidRPr="009B3579" w:rsidR="6FB0301D">
        <w:rPr>
          <w:rStyle w:val="FootnoteReference"/>
        </w:rPr>
        <w:footnoteReference w:id="6"/>
      </w:r>
      <w:r w:rsidRPr="009B3579">
        <w:t>. Unter anderem werden hierzu künstliche neuronale Netzwerke genutzt</w:t>
      </w:r>
      <w:r w:rsidRPr="009B3579" w:rsidR="6FB0301D">
        <w:rPr>
          <w:rStyle w:val="FootnoteReference"/>
        </w:rPr>
        <w:footnoteReference w:id="7"/>
      </w:r>
      <w:r w:rsidRPr="009B3579">
        <w:t xml:space="preserve">. Diese ahmen die Funktionsweise </w:t>
      </w:r>
      <w:bookmarkStart w:name="_Int_HpTwcaQR" w:id="5"/>
      <w:r w:rsidRPr="009B3579">
        <w:t>des menschlichen Gehirns nach</w:t>
      </w:r>
      <w:bookmarkEnd w:id="5"/>
      <w:r w:rsidRPr="009B3579" w:rsidR="6FB0301D">
        <w:rPr>
          <w:rStyle w:val="FootnoteReference"/>
        </w:rPr>
        <w:footnoteReference w:id="8"/>
      </w:r>
      <w:r w:rsidRPr="009B3579">
        <w:t>.</w:t>
      </w:r>
    </w:p>
    <w:p w:rsidRPr="009B3579" w:rsidR="6FB0301D" w:rsidP="2DF0B718" w:rsidRDefault="0C44E470" w14:paraId="494903C8" w14:textId="6998C6F5">
      <w:pPr>
        <w:jc w:val="both"/>
        <w:rPr>
          <w:rStyle w:val="FootnoteReference"/>
        </w:rPr>
      </w:pPr>
      <w:r w:rsidRPr="009B3579">
        <w:t>Sie bestehen aus mehreren Knotenschichten: der Eingabeschicht, einer oder mehrerer verdeckten Schichten und der Ausgabeschicht</w:t>
      </w:r>
      <w:r w:rsidRPr="009B3579" w:rsidR="6FB0301D">
        <w:rPr>
          <w:rStyle w:val="FootnoteReference"/>
        </w:rPr>
        <w:footnoteReference w:id="9"/>
      </w:r>
      <w:r w:rsidRPr="009B3579">
        <w:t>. Sie bekommen große Datenmengen zur Verfügung gestellt und müssen, anhand von diesen, Ergebnisse zu verschiedenen Aufgaben liefern. Anhand der Rückmeldung, ob die Ergebnisse richtig sind, werden die Verbindungen zwischen den Neuronen verändert. Die Verknüpfungen, die zum richtigen Ergebnis führten, werden stärker und diejenigen, die zum Falschen führten, schwächer</w:t>
      </w:r>
      <w:r w:rsidRPr="009B3579" w:rsidR="6FB0301D">
        <w:rPr>
          <w:rStyle w:val="FootnoteReference"/>
        </w:rPr>
        <w:footnoteReference w:id="10"/>
      </w:r>
      <w:r w:rsidRPr="009B3579">
        <w:t xml:space="preserve">. Diese Neuronenverbindungen ermöglichen es der </w:t>
      </w:r>
      <w:bookmarkStart w:name="_Int_6fwA5xLk" w:id="6"/>
      <w:r w:rsidRPr="009B3579">
        <w:t>KI Wahrscheinlichkeiten</w:t>
      </w:r>
      <w:bookmarkEnd w:id="6"/>
      <w:r w:rsidRPr="009B3579">
        <w:t xml:space="preserve"> für Wortfolgen vorherzusagen</w:t>
      </w:r>
      <w:r w:rsidRPr="009B3579" w:rsidR="6FB0301D">
        <w:rPr>
          <w:rStyle w:val="FootnoteReference"/>
        </w:rPr>
        <w:footnoteReference w:id="11"/>
      </w:r>
      <w:r w:rsidRPr="009B3579">
        <w:t>.</w:t>
      </w:r>
    </w:p>
    <w:p w:rsidRPr="009B3579" w:rsidR="6FB0301D" w:rsidP="6FB0301D" w:rsidRDefault="6FB0301D" w14:paraId="7653B7EF" w14:textId="4B2930A1"/>
    <w:p w:rsidRPr="009B3579" w:rsidR="6FB0301D" w:rsidP="6FB0301D" w:rsidRDefault="6FB0301D" w14:paraId="427B00CE" w14:textId="193F0D91"/>
    <w:p w:rsidRPr="009B3579" w:rsidR="6FB0301D" w:rsidP="6FB0301D" w:rsidRDefault="340E4501" w14:paraId="237D36E4" w14:textId="76FBE4D5">
      <w:pPr>
        <w:pStyle w:val="Heading2"/>
        <w:ind w:left="386" w:hanging="401"/>
        <w:rPr>
          <w:lang w:val="de-DE"/>
        </w:rPr>
      </w:pPr>
      <w:bookmarkStart w:name="_Toc1123504920" w:id="2121871247"/>
      <w:r w:rsidRPr="25527BE6" w:rsidR="25527BE6">
        <w:rPr>
          <w:lang w:val="de-DE"/>
        </w:rPr>
        <w:t>KI-Detektoren</w:t>
      </w:r>
      <w:bookmarkEnd w:id="2121871247"/>
    </w:p>
    <w:p w:rsidRPr="009B3579" w:rsidR="006522A3" w:rsidP="006522A3" w:rsidRDefault="006522A3" w14:paraId="3E1D1E6C" w14:textId="77777777"/>
    <w:p w:rsidRPr="009B3579" w:rsidR="006522A3" w:rsidP="006522A3" w:rsidRDefault="006522A3" w14:paraId="691A0767" w14:textId="5A12DF6C">
      <w:pPr>
        <w:pStyle w:val="Heading4"/>
      </w:pPr>
      <w:r w:rsidRPr="009B3579">
        <w:t>2.3.1 Bild-KI-Detektoren</w:t>
      </w:r>
    </w:p>
    <w:p w:rsidRPr="009B3579" w:rsidR="00EA4F6F" w:rsidP="00AB1542" w:rsidRDefault="00EA4F6F" w14:paraId="1316DCF1" w14:textId="77777777">
      <w:pPr>
        <w:jc w:val="both"/>
      </w:pPr>
    </w:p>
    <w:p w:rsidRPr="009B3579" w:rsidR="00EE31A2" w:rsidP="00AB1542" w:rsidRDefault="00EE31A2" w14:paraId="55E083CC" w14:textId="2E71FDE2">
      <w:pPr>
        <w:jc w:val="both"/>
      </w:pPr>
      <w:r w:rsidRPr="009B3579">
        <w:t>Bild-KI-Detektoren nutzen eine Eigenschaft, die KIs verwenden, um Bilder zu generieren. Eine KI erstellt ein Bild, indem sie ein zufälliges Rauschmuster verwendet.</w:t>
      </w:r>
      <w:r w:rsidRPr="009B3579" w:rsidR="002F448A">
        <w:rPr>
          <w:rStyle w:val="FootnoteReference"/>
        </w:rPr>
        <w:footnoteReference w:id="12"/>
      </w:r>
      <w:r w:rsidRPr="009B3579">
        <w:t xml:space="preserve"> Dieses Rauschen wird schrittweise entfernt, bis ein erkennbares Bild entsteht. Da das Rauschmuster während der Generierung nicht vollständig entfernt wird, sondern nur für das menschliche Auge unsichtbar wird, können KI-Detektoren diese Eigenschaft nutzen. Sie werden darauf trainiert, bestimmte Rauschmuster zu erkennen und somit ein Bild als von einer KI generiert zu klassifizieren.</w:t>
      </w:r>
    </w:p>
    <w:p w:rsidRPr="009B3579" w:rsidR="00EE31A2" w:rsidP="00AB1542" w:rsidRDefault="00EE31A2" w14:paraId="212D1B3A" w14:textId="77777777">
      <w:pPr>
        <w:jc w:val="both"/>
      </w:pPr>
    </w:p>
    <w:p w:rsidRPr="009B3579" w:rsidR="006522A3" w:rsidP="00AB1542" w:rsidRDefault="00EE31A2" w14:paraId="4F73E366" w14:textId="6094394B">
      <w:pPr>
        <w:jc w:val="both"/>
      </w:pPr>
      <w:r w:rsidRPr="009B3579">
        <w:t xml:space="preserve">Einige KI-Detektoren nutzen auch banalere Merkmale. Wenn auf einer Webseite mithilfe einer KI ein Bild generiert wird, speichern die Metadaten oft die Anweisungen (Prompts) oder sogar den Namen der verwendeten KI. Diese Metadaten sind für KI-Detektoren zugänglich und ermöglichen es, ein Bild anhand dieser Informationen als von einer KI generiert zu klassifizieren. Ein Copyright-Symbol kann </w:t>
      </w:r>
      <w:r w:rsidRPr="009B3579" w:rsidR="00D2345D">
        <w:t>aber auch</w:t>
      </w:r>
      <w:r w:rsidRPr="009B3579">
        <w:t xml:space="preserve"> </w:t>
      </w:r>
      <w:r w:rsidRPr="009B3579" w:rsidR="00CA47A0">
        <w:t xml:space="preserve">zum Beispiel </w:t>
      </w:r>
      <w:r w:rsidRPr="009B3579">
        <w:t>das Gegenteil bewirken, da es häufig nur auf echten Bildern zu finden ist.</w:t>
      </w:r>
    </w:p>
    <w:p w:rsidR="5162FFC3" w:rsidP="38F80DC8" w:rsidRDefault="5162FFC3" w14:paraId="166F7AA5" w14:textId="1913CEA8">
      <w:pPr>
        <w:jc w:val="both"/>
      </w:pPr>
    </w:p>
    <w:p w:rsidR="38F80DC8" w:rsidP="38F80DC8" w:rsidRDefault="340E4501" w14:paraId="4DCD6895" w14:textId="3B33A0C1">
      <w:pPr>
        <w:pStyle w:val="Heading2"/>
        <w:rPr/>
      </w:pPr>
      <w:bookmarkStart w:name="_Toc552358457" w:id="1354491164"/>
      <w:r w:rsidR="25527BE6">
        <w:rPr/>
        <w:t>Text-KI-</w:t>
      </w:r>
      <w:r w:rsidR="25527BE6">
        <w:rPr/>
        <w:t>Detektoren</w:t>
      </w:r>
      <w:bookmarkEnd w:id="1354491164"/>
    </w:p>
    <w:p w:rsidR="5EB4D8FD" w:rsidP="5EB4D8FD" w:rsidRDefault="5EB4D8FD" w14:paraId="18C06981" w14:textId="056A24D7"/>
    <w:p w:rsidR="73332F8D" w:rsidP="73332F8D" w:rsidRDefault="73332F8D" w14:paraId="58D1D475" w14:textId="53E1E08A">
      <w:pPr>
        <w:spacing w:after="0"/>
        <w:jc w:val="both"/>
        <w:rPr>
          <w:rStyle w:val="FootnoteReference"/>
          <w:szCs w:val="24"/>
        </w:rPr>
      </w:pPr>
      <w:r w:rsidRPr="73332F8D">
        <w:rPr>
          <w:szCs w:val="24"/>
        </w:rPr>
        <w:t>Hinter Text-KI-Detektoren verbergen sich weitere textgenerierende KIs, welche sich den prüfenden Text anschauen und entscheiden, ob sie selbst diesen Text geschrieben haben könnten oder nicht. Falls die textgenerierende KI die Antwort Ja zurückgibt, ist der Text höchstwahrscheinlich KI-generiert.</w:t>
      </w:r>
    </w:p>
    <w:p w:rsidR="73332F8D" w:rsidP="73332F8D" w:rsidRDefault="73332F8D" w14:paraId="6D538AA5" w14:textId="5CFC935E">
      <w:pPr>
        <w:spacing w:after="0"/>
        <w:jc w:val="both"/>
        <w:rPr>
          <w:szCs w:val="24"/>
        </w:rPr>
      </w:pPr>
    </w:p>
    <w:p w:rsidR="73332F8D" w:rsidP="73332F8D" w:rsidRDefault="73332F8D" w14:paraId="16895704" w14:textId="4238074A">
      <w:pPr>
        <w:spacing w:after="0"/>
        <w:jc w:val="both"/>
        <w:rPr>
          <w:szCs w:val="24"/>
        </w:rPr>
      </w:pPr>
      <w:r w:rsidRPr="73332F8D">
        <w:rPr>
          <w:szCs w:val="24"/>
        </w:rPr>
        <w:t xml:space="preserve">Jedoch ist das nicht nur eine einfache Entscheidung einer textgenerierenden KI, ob der vorliegende Text KI generiert ist oder nicht, sondern solche KI hält ebenfalls nach anderen wichtigen Aspekten im Text Ausschau. Dazu gehört der Verwirrungsgrad eines Textes. Damit ist gemeint, wie sehr ein Text Verwirrung bei dem Leser auslösen kann, weil dieser unnatürlich oder ohne viel Sinn geschrieben wurde. Dazu zählen zum Beispiel Füllsätze wie "Habt ihr ebenfalls genau das Gleiche erlebt?", welche eine textgenerierende KI nicht verwenden würde. Solche Sätze oder andere unerwartete Wörter erzeugen einen hohen Verwirrungsgrad beim Leser, welcher darauf hindeutet, dass ein Mensch diesen Text geschrieben haben könnte. Textgenerierende KIs halten den Verwirrungsgrad des Textes für gewöhnlich relativ gering, da diese die offensichtlicheren Wörter wählen oder Füllwörter bzw. Füllsätze auslassen würden. Das ist eine der wichtigen Punkte, nach denen die Text-KI-Detektoren Ausschau halten. </w:t>
      </w:r>
    </w:p>
    <w:p w:rsidR="73332F8D" w:rsidP="73332F8D" w:rsidRDefault="73332F8D" w14:paraId="357C37A4" w14:textId="318A878E">
      <w:pPr>
        <w:spacing w:after="0"/>
        <w:jc w:val="both"/>
        <w:rPr>
          <w:szCs w:val="24"/>
        </w:rPr>
      </w:pPr>
    </w:p>
    <w:p w:rsidR="73332F8D" w:rsidP="73332F8D" w:rsidRDefault="73332F8D" w14:paraId="5A01544B" w14:textId="4C60D439">
      <w:pPr>
        <w:spacing w:after="0"/>
        <w:jc w:val="both"/>
        <w:rPr>
          <w:szCs w:val="24"/>
        </w:rPr>
      </w:pPr>
      <w:r w:rsidRPr="73332F8D">
        <w:rPr>
          <w:szCs w:val="24"/>
        </w:rPr>
        <w:t xml:space="preserve">Ebenfalls gibt es auch einen anderen Punkt, nach dem solche KIs die Texte bewerten. Dieser Punkt lautet Bustiness (zu Deutsch Burstigkeit) und das beurteilt die jeweiligen Sätze in ihrer Länge und Struktur. Bei von Menschen gemachten Texten sind die Längen und die Struktur von Satz zu Satz immer unterschiedlich, wohingegen eine textgenerierende KI Sätze konstruiert, die einer idealen Struktur folgen, wobei die Länge immer ungefähr gleich bleibt (Zum Beispiel 10-20 Wörter). Dadurch kann ein Text-KI-Detektor menschliche von KI erstellten Texten unterscheiden, da textgenerierende KIs eher zu einem Text tendieren, der eine geringere Burstiness haben als menschliche Texte. </w:t>
      </w:r>
    </w:p>
    <w:p w:rsidR="73332F8D" w:rsidP="73332F8D" w:rsidRDefault="73332F8D" w14:paraId="629572B6" w14:textId="1D93B51E">
      <w:pPr>
        <w:spacing w:after="0"/>
        <w:jc w:val="both"/>
        <w:rPr>
          <w:szCs w:val="24"/>
        </w:rPr>
      </w:pPr>
    </w:p>
    <w:p w:rsidR="73332F8D" w:rsidP="73332F8D" w:rsidRDefault="73332F8D" w14:paraId="7B6E9A40" w14:textId="2A853997">
      <w:pPr>
        <w:spacing w:after="0"/>
        <w:jc w:val="both"/>
        <w:rPr>
          <w:szCs w:val="24"/>
        </w:rPr>
      </w:pPr>
      <w:r w:rsidRPr="73332F8D">
        <w:rPr>
          <w:szCs w:val="24"/>
        </w:rPr>
        <w:t xml:space="preserve">Einen letzten Punkt überprüfen die Text-KI-Detektoren ebenfalls und diese lauten Rechtschreib- und Grammatikfehler. Menschen tendieren eher dazu, Rechtschreib- und Grammatikfehler ungewollt in ihren Texten einzubauen. Eine textgenerierende KI jedoch tut dies nicht und erzeugt nahezu jedes Mal einen fehlerfreien Text. Diesen Unterschied machen sich Text-KI-Detektoren zunutze, indem sie den Text nach Rechtschreib- bzw. Grammatikfehlern absuchen. Finden Text-KI-Detektoren einige Rechtschreib- bzw. Grammatikfehler in einem vorliegenden Text, dann ist dieser höchstwahrscheinlich von einem Menschen geschrieben. </w:t>
      </w:r>
    </w:p>
    <w:p w:rsidR="73332F8D" w:rsidP="73332F8D" w:rsidRDefault="73332F8D" w14:paraId="73AD1915" w14:textId="51A67233">
      <w:pPr>
        <w:spacing w:after="0"/>
        <w:jc w:val="both"/>
        <w:rPr>
          <w:szCs w:val="24"/>
        </w:rPr>
      </w:pPr>
    </w:p>
    <w:p w:rsidR="73332F8D" w:rsidP="73332F8D" w:rsidRDefault="73332F8D" w14:paraId="5CC5EE80" w14:textId="1A63358A">
      <w:pPr>
        <w:spacing w:after="0"/>
        <w:jc w:val="both"/>
        <w:rPr>
          <w:szCs w:val="24"/>
        </w:rPr>
      </w:pPr>
      <w:r w:rsidRPr="73332F8D">
        <w:rPr>
          <w:szCs w:val="24"/>
        </w:rPr>
        <w:t>All diese Punkte geht eine textgenerierende KI (Text-KI-Detektor) durch, bevor sie endgültig entscheidet, ob sie diesen Text selber reproduzieren könnte. Wenn die KI dennoch davon überzeugt ist, dann ist auch der vorliegende Text, der überprüft werden soll, höchstwahrscheinlich von einer KI geschrieben worden.</w:t>
      </w:r>
    </w:p>
    <w:p w:rsidR="73332F8D" w:rsidP="73332F8D" w:rsidRDefault="73332F8D" w14:paraId="6B87C5E9" w14:textId="3AC32D30"/>
    <w:p w:rsidRPr="009B3579" w:rsidR="00546ED0" w:rsidRDefault="6FB0301D" w14:paraId="4FC280CF" w14:textId="77777777">
      <w:pPr>
        <w:spacing w:after="0" w:line="259" w:lineRule="auto"/>
        <w:ind w:left="778" w:firstLine="0"/>
        <w:jc w:val="center"/>
      </w:pPr>
      <w:r w:rsidRPr="009B3579">
        <w:t xml:space="preserve"> </w:t>
      </w:r>
    </w:p>
    <w:p w:rsidRPr="009B3579" w:rsidR="00546ED0" w:rsidRDefault="340E4501" w14:paraId="08149960" w14:textId="6DF62916">
      <w:pPr>
        <w:pStyle w:val="Heading1"/>
        <w:ind w:left="341" w:right="393" w:hanging="356"/>
        <w:rPr>
          <w:lang w:val="de-DE"/>
        </w:rPr>
      </w:pPr>
      <w:bookmarkStart w:name="_Toc1254847093" w:id="739061357"/>
      <w:r w:rsidRPr="25527BE6" w:rsidR="25527BE6">
        <w:rPr>
          <w:lang w:val="de-DE"/>
        </w:rPr>
        <w:t>Aktuelle Trends</w:t>
      </w:r>
      <w:bookmarkEnd w:id="739061357"/>
      <w:r w:rsidRPr="25527BE6" w:rsidR="25527BE6">
        <w:rPr>
          <w:lang w:val="de-DE"/>
        </w:rPr>
        <w:t xml:space="preserve"> </w:t>
      </w:r>
    </w:p>
    <w:p w:rsidRPr="009B3579" w:rsidR="4D46709E" w:rsidP="4D46709E" w:rsidRDefault="4D46709E" w14:paraId="0A3D7D39" w14:textId="52A6AB05"/>
    <w:p w:rsidRPr="009B3579" w:rsidR="4D46709E" w:rsidP="00D2696D" w:rsidRDefault="4D46709E" w14:paraId="2B7E36AA" w14:textId="52059396">
      <w:pPr>
        <w:jc w:val="both"/>
      </w:pPr>
      <w:r w:rsidRPr="009B3579">
        <w:t>Vom 09. Bis zum 12. Januar 2024 fand in Las Vegas die Technikmesse CES statt. Es ist die weltgrößte Messe für Verbraucher-Technologie. Im Mittelpunkt der Messe stand in diesem Jahr die künstliche Intelligenz</w:t>
      </w:r>
      <w:r w:rsidRPr="009B3579">
        <w:rPr>
          <w:rStyle w:val="FootnoteReference"/>
        </w:rPr>
        <w:footnoteReference w:id="13"/>
      </w:r>
      <w:r w:rsidRPr="009B3579">
        <w:t xml:space="preserve">. </w:t>
      </w:r>
    </w:p>
    <w:p w:rsidRPr="009B3579" w:rsidR="05E5BAD3" w:rsidP="00D2696D" w:rsidRDefault="05E5BAD3" w14:paraId="0B1F3D91" w14:textId="671EBBF1">
      <w:pPr>
        <w:jc w:val="both"/>
      </w:pPr>
    </w:p>
    <w:p w:rsidRPr="009B3579" w:rsidR="4D46709E" w:rsidP="00D2696D" w:rsidRDefault="4D46709E" w14:paraId="55A1954A" w14:textId="074BC1AD">
      <w:pPr>
        <w:jc w:val="both"/>
      </w:pPr>
      <w:r w:rsidRPr="009B3579">
        <w:t>VW stellte seinen neuen Sprachassistenten IDA vor. Dieser basiert auf Cerence Chat Pro, ein Programm, welches verschiedene Quellen zur Beantwortung von Fragen verwendet, darunter nun auch ChatGPT</w:t>
      </w:r>
      <w:r w:rsidRPr="009B3579">
        <w:rPr>
          <w:rStyle w:val="FootnoteReference"/>
        </w:rPr>
        <w:footnoteReference w:id="14"/>
      </w:r>
      <w:r w:rsidRPr="009B3579">
        <w:t>. Dadurch soll die Kommunikation natürlicher werden. IDA soll Fragen über die Bedienung des Fahrzeuges hinaus beantworten können</w:t>
      </w:r>
      <w:r w:rsidRPr="009B3579">
        <w:rPr>
          <w:rStyle w:val="FootnoteReference"/>
        </w:rPr>
        <w:footnoteReference w:id="15"/>
      </w:r>
      <w:r w:rsidRPr="009B3579">
        <w:t xml:space="preserve">. Diese sollen erst von der Sprachassistenz-Software </w:t>
      </w:r>
      <w:r w:rsidRPr="009B3579" w:rsidR="003A5148">
        <w:t>selbst</w:t>
      </w:r>
      <w:r w:rsidRPr="009B3579">
        <w:t xml:space="preserve"> beantwortet werden. Ist dies nicht möglich, wird auf ChatGPT zurückgegriffen. ChatGPT soll hierbei jedoch keinen Zugriff auf Fahrzeugdaten erhalten. Gestellte Fragen sollen direkt nach der Beantwortung gelöscht werden, um Datenschutz zu gewährleisten</w:t>
      </w:r>
      <w:r w:rsidRPr="009B3579">
        <w:rPr>
          <w:rStyle w:val="FootnoteReference"/>
        </w:rPr>
        <w:footnoteReference w:id="16"/>
      </w:r>
      <w:r w:rsidRPr="009B3579">
        <w:t>.</w:t>
      </w:r>
    </w:p>
    <w:p w:rsidRPr="009B3579" w:rsidR="05E5BAD3" w:rsidP="00D2696D" w:rsidRDefault="05E5BAD3" w14:paraId="0FECD683" w14:textId="77A26AD3">
      <w:pPr>
        <w:jc w:val="both"/>
      </w:pPr>
    </w:p>
    <w:p w:rsidRPr="009B3579" w:rsidR="05E5BAD3" w:rsidP="00D2696D" w:rsidRDefault="05E5BAD3" w14:paraId="3FAA1AB9" w14:textId="7B554482">
      <w:pPr>
        <w:jc w:val="both"/>
      </w:pPr>
      <w:r w:rsidRPr="009B3579">
        <w:t>Die Firma Swarovski präsentierte ein Fernglas als ihre jüngste Innovation. Dieses identifiziert rund 8000 Vogelarten, etwa 300 Säugetiere und eine Vielzahl von Schmetterlingen. Das Fernglas soll das reale Erlebnis einer Vogelbeobachtung um digitale Informationen ergänzen. Hierzu nutzt es die Merlin-Bird-ID-Datenbank der Cornell Lab of Ornithology. Auch das Erstellen von Fotos und Videos ist möglich. Durch ein integriertes GPS und den digitalen Kompass können Nutzer Orte markieren, an denen sie Tiere beobachten konnten</w:t>
      </w:r>
      <w:r w:rsidRPr="009B3579">
        <w:rPr>
          <w:rStyle w:val="FootnoteReference"/>
        </w:rPr>
        <w:footnoteReference w:id="17"/>
      </w:r>
      <w:r w:rsidRPr="009B3579">
        <w:t>.</w:t>
      </w:r>
    </w:p>
    <w:p w:rsidRPr="009B3579" w:rsidR="05E5BAD3" w:rsidP="00D2696D" w:rsidRDefault="05E5BAD3" w14:paraId="7045D749" w14:textId="0B36B3BC">
      <w:pPr>
        <w:jc w:val="both"/>
      </w:pPr>
    </w:p>
    <w:p w:rsidRPr="009B3579" w:rsidR="00546ED0" w:rsidP="00A33C57" w:rsidRDefault="05E5BAD3" w14:paraId="2BE0F067" w14:textId="7A67E534">
      <w:pPr>
        <w:jc w:val="both"/>
      </w:pPr>
      <w:r w:rsidRPr="009B3579">
        <w:t>Die Firma Timkettle stellte ein Echtzeit-Übersetzungsgadget vor. Dieses besteht aus einem Hub und den dazugehörigen In-Ear-Kopfhörern mit Mikro. Dieses nimmt Gesagtes auf und schickt es an den Hub, woraufhin eine Übersetzung in der Cloud stattfindet. Jeder Teilnehmer eines Meetings muss einen solchen Interpreter besitzen, damit das Gesagte in die jeweilige Sprache des Teilnehmers überführt werden kann. Bei einem solchen Meeting sind bis zu 20 Teilnehmer und 5 verschiedene Sprachen möglich</w:t>
      </w:r>
      <w:r w:rsidRPr="009B3579">
        <w:rPr>
          <w:rStyle w:val="FootnoteReference"/>
        </w:rPr>
        <w:footnoteReference w:id="18"/>
      </w:r>
      <w:r w:rsidRPr="009B3579">
        <w:t>. Bisher steht eine Auswahl von 40 Sprachen zur Verfügung.</w:t>
      </w:r>
    </w:p>
    <w:p w:rsidRPr="009B3579" w:rsidR="00A33C57" w:rsidP="00A33C57" w:rsidRDefault="00A33C57" w14:paraId="325876FC" w14:textId="77777777">
      <w:pPr>
        <w:jc w:val="both"/>
      </w:pPr>
    </w:p>
    <w:p w:rsidRPr="009B3579" w:rsidR="00A33C57" w:rsidP="00A33C57" w:rsidRDefault="00A33C57" w14:paraId="169B132C" w14:textId="77777777">
      <w:pPr>
        <w:jc w:val="both"/>
      </w:pPr>
    </w:p>
    <w:p w:rsidRPr="009B3579" w:rsidR="00546ED0" w:rsidP="6FB0301D" w:rsidRDefault="340E4501" w14:paraId="32748B45" w14:textId="1586BE94">
      <w:pPr>
        <w:pStyle w:val="Heading1"/>
        <w:ind w:left="341" w:right="393" w:hanging="356"/>
        <w:rPr>
          <w:lang w:val="de-DE"/>
        </w:rPr>
      </w:pPr>
      <w:bookmarkStart w:name="_Toc648683393" w:id="82771485"/>
      <w:r w:rsidRPr="25527BE6" w:rsidR="25527BE6">
        <w:rPr>
          <w:lang w:val="de-DE"/>
        </w:rPr>
        <w:t>Marktherausforderungen</w:t>
      </w:r>
      <w:bookmarkEnd w:id="82771485"/>
    </w:p>
    <w:p w:rsidRPr="009B3579" w:rsidR="2DF0B718" w:rsidP="2DF0B718" w:rsidRDefault="2DF0B718" w14:paraId="47F6889E" w14:textId="7B862D4E"/>
    <w:p w:rsidRPr="009B3579" w:rsidR="2DF0B718" w:rsidP="2DF0B718" w:rsidRDefault="2DF0B718" w14:paraId="5D0E2D0B" w14:textId="7067A22F">
      <w:pPr>
        <w:jc w:val="both"/>
        <w:rPr>
          <w:color w:val="70AD47" w:themeColor="accent6"/>
          <w:szCs w:val="24"/>
        </w:rPr>
      </w:pPr>
      <w:r w:rsidRPr="009B3579">
        <w:t>Mit dem ersten Entwurf zum AI-Act (KI-Verordnung) hat die europäische Kommission im April 2021 das erste Gesetzgebungsverfahren zu künstlicher Intelligenz in Gang gebracht. Wann dieses Verabschiedet und gültig sein wird, ist noch unklar</w:t>
      </w:r>
      <w:r w:rsidRPr="009B3579">
        <w:rPr>
          <w:rStyle w:val="FootnoteReference"/>
        </w:rPr>
        <w:footnoteReference w:id="19"/>
      </w:r>
      <w:r w:rsidRPr="009B3579">
        <w:rPr>
          <w:szCs w:val="24"/>
        </w:rPr>
        <w:t xml:space="preserve">. </w:t>
      </w:r>
    </w:p>
    <w:p w:rsidRPr="009B3579" w:rsidR="2DF0B718" w:rsidP="2DF0B718" w:rsidRDefault="2DF0B718" w14:paraId="5E390180" w14:textId="41AAE26A">
      <w:pPr>
        <w:jc w:val="both"/>
        <w:rPr>
          <w:color w:val="70AD47" w:themeColor="accent6"/>
          <w:szCs w:val="24"/>
        </w:rPr>
      </w:pPr>
      <w:r w:rsidRPr="009B3579">
        <w:rPr>
          <w:color w:val="70AD47" w:themeColor="accent6"/>
          <w:szCs w:val="24"/>
        </w:rPr>
        <w:t xml:space="preserve">Die Verordnung sieht eine Klassifizierung der KIs nach Risiko vor: unannehmbares Risiko, hohes Risiko (Hochrisiko-KI-Systeme) und geringes oder minimales Risiko. </w:t>
      </w:r>
    </w:p>
    <w:p w:rsidRPr="009B3579" w:rsidR="2DF0B718" w:rsidP="2DF0B718" w:rsidRDefault="2DF0B718" w14:paraId="24969A40" w14:textId="45166C1D">
      <w:pPr>
        <w:jc w:val="both"/>
        <w:rPr>
          <w:color w:val="70AD47" w:themeColor="accent6"/>
          <w:szCs w:val="24"/>
        </w:rPr>
      </w:pPr>
      <w:r w:rsidRPr="009B3579">
        <w:rPr>
          <w:color w:val="70AD47" w:themeColor="accent6"/>
          <w:szCs w:val="24"/>
        </w:rPr>
        <w:t>Anwendungen des unannehmbaren Risikos sind verboten. Hierzu zählen KIs, die Menschen manipulieren oder schaden, Anwendungen zur biometrischen Identifizierung von Menschen und solche, die negative Bewertungen aufgrund von sozialem Verhalten oder persönlicher Charakteristik ermöglichen.</w:t>
      </w:r>
    </w:p>
    <w:p w:rsidRPr="009B3579" w:rsidR="2DF0B718" w:rsidP="6AD12F6C" w:rsidRDefault="6AD12F6C" w14:paraId="59F6A3FB" w14:textId="4A2547CF">
      <w:pPr>
        <w:jc w:val="both"/>
        <w:rPr>
          <w:szCs w:val="24"/>
        </w:rPr>
      </w:pPr>
      <w:r w:rsidRPr="009B3579">
        <w:rPr>
          <w:szCs w:val="24"/>
        </w:rPr>
        <w:t>Für Hochrisiko-KI-Systeme gelten klare Vorgaben: es muss ein Risikomanagement eingerichtet, dokumentiert und aufrechterhalten werden, Daten-Governance- und Datenverwaltungsverfahren müssen eingehalten werden und es muss eine Bewertung der Verfügbarkeit, Menge und Eignung der benötigten Datensätze durchgeführt werden. Weiterhin beinhalten sie die Führung technischer Dokumentationen, die Aufsichtsführung durch menschliches Personal und die Aufsichtspflicht über Vorgänge und Ereignisse. Nutzer müssen über die Merkmale, Fähigkeiten und Leistungsgrenzen der KI informiert werden.</w:t>
      </w:r>
    </w:p>
    <w:p w:rsidRPr="009B3579" w:rsidR="2DF0B718" w:rsidP="2DF0B718" w:rsidRDefault="2DF0B718" w14:paraId="23711BD4" w14:textId="0D9558A8">
      <w:pPr>
        <w:jc w:val="both"/>
        <w:rPr>
          <w:color w:val="70AD47" w:themeColor="accent6"/>
          <w:szCs w:val="24"/>
        </w:rPr>
      </w:pPr>
      <w:r w:rsidRPr="009B3579">
        <w:rPr>
          <w:color w:val="70AD47" w:themeColor="accent6"/>
          <w:szCs w:val="24"/>
        </w:rPr>
        <w:t xml:space="preserve">Für KIs mit geringem oder minimalem Risiko gilt eine minimale Transparenz- und Informationspflicht über deren Einsatz. </w:t>
      </w:r>
    </w:p>
    <w:p w:rsidRPr="009B3579" w:rsidR="2DF0B718" w:rsidP="6AD12F6C" w:rsidRDefault="2DF0B718" w14:paraId="7650BA1F" w14:textId="03CAE980">
      <w:pPr>
        <w:jc w:val="both"/>
        <w:rPr>
          <w:szCs w:val="24"/>
        </w:rPr>
      </w:pPr>
      <w:r w:rsidRPr="009B3579">
        <w:t>Zu diesen zählen auch Chatbots. Es stellt sich die Frage, ob das Gefahrenpotenzial von KIs dieser Klassifizierung unterschätzt wird</w:t>
      </w:r>
      <w:r w:rsidRPr="009B3579">
        <w:rPr>
          <w:rStyle w:val="FootnoteReference"/>
        </w:rPr>
        <w:footnoteReference w:id="20"/>
      </w:r>
      <w:r w:rsidRPr="009B3579">
        <w:rPr>
          <w:szCs w:val="24"/>
        </w:rPr>
        <w:t>.</w:t>
      </w:r>
    </w:p>
    <w:p w:rsidRPr="009B3579" w:rsidR="2DF0B718" w:rsidP="00254CC1" w:rsidRDefault="2DF0B718" w14:paraId="47421407" w14:textId="392F02E3">
      <w:pPr>
        <w:ind w:left="0" w:firstLine="0"/>
        <w:jc w:val="both"/>
        <w:rPr>
          <w:szCs w:val="24"/>
        </w:rPr>
      </w:pPr>
    </w:p>
    <w:p w:rsidRPr="009B3579" w:rsidR="2DF0B718" w:rsidP="6AD12F6C" w:rsidRDefault="6AD12F6C" w14:paraId="0183F405" w14:textId="0A880CC9">
      <w:pPr>
        <w:jc w:val="both"/>
        <w:rPr>
          <w:szCs w:val="24"/>
        </w:rPr>
      </w:pPr>
      <w:r w:rsidRPr="009B3579">
        <w:t>Bildgenerierende KIs werden mit großen Datensätzen trainiert, um Bilder in verschiedensten Stilen zu generieren. Darunter befinden sich auch urheberrechtlich geschützte Werke von Künstlern. Diese sind davon wenig erfreut. Drei von ihnen haben sich in den USA zu einer Sammelklage gegen Stability AI, Deviant Art und Midjourney wegen Urheberrechtsverletzung zusammengeschlossen. Das unbefugte Einbringen in die eigenen Systeme stelle eine unzulässige Vervielfältigung dar</w:t>
      </w:r>
      <w:r w:rsidRPr="009B3579" w:rsidR="2DF0B718">
        <w:rPr>
          <w:rStyle w:val="FootnoteReference"/>
        </w:rPr>
        <w:footnoteReference w:id="21"/>
      </w:r>
      <w:r w:rsidRPr="009B3579">
        <w:rPr>
          <w:szCs w:val="24"/>
        </w:rPr>
        <w:t>.</w:t>
      </w:r>
    </w:p>
    <w:p w:rsidRPr="009B3579" w:rsidR="6AD12F6C" w:rsidP="6AD12F6C" w:rsidRDefault="6AD12F6C" w14:paraId="742F9A18" w14:textId="5BC3202F">
      <w:pPr>
        <w:spacing w:after="0"/>
        <w:jc w:val="both"/>
        <w:rPr>
          <w:szCs w:val="24"/>
        </w:rPr>
      </w:pPr>
      <w:r w:rsidRPr="009B3579">
        <w:t>Data Mining, also die automatisierte Analyse von digitalen oder digitalisierten Werken, zur Gewinnung von Informationen über Muster, Trends und Korrelationen</w:t>
      </w:r>
      <w:r w:rsidRPr="009B3579">
        <w:rPr>
          <w:rStyle w:val="FootnoteReference"/>
        </w:rPr>
        <w:footnoteReference w:id="22"/>
      </w:r>
      <w:r w:rsidRPr="009B3579">
        <w:t>, ist jedoch nicht verboten. Weder in den USA noch in Deutschland. Dies wird durch das Fair-Use-Doktrin</w:t>
      </w:r>
      <w:r w:rsidRPr="009B3579">
        <w:rPr>
          <w:rStyle w:val="FootnoteReference"/>
        </w:rPr>
        <w:footnoteReference w:id="23"/>
      </w:r>
      <w:r w:rsidRPr="009B3579">
        <w:t>, bzw. Durch § 44 b) UrhG geregelt. Es erlaubt die Vervielfältigung von Werken für das Data Mining ohne Einwilligung. Die Daten sind jedoch nach Abschluss des Trainings zu löschen.</w:t>
      </w:r>
      <w:r w:rsidRPr="009B3579">
        <w:rPr>
          <w:rStyle w:val="FootnoteReference"/>
        </w:rPr>
        <w:footnoteReference w:id="24"/>
      </w:r>
    </w:p>
    <w:p w:rsidRPr="009B3579" w:rsidR="6AD12F6C" w:rsidP="6AD12F6C" w:rsidRDefault="6AD12F6C" w14:paraId="4C8813AE" w14:textId="07AA00B4">
      <w:pPr>
        <w:spacing w:after="0"/>
        <w:ind w:left="0" w:firstLine="0"/>
        <w:jc w:val="both"/>
        <w:rPr>
          <w:szCs w:val="24"/>
        </w:rPr>
      </w:pPr>
      <w:r w:rsidRPr="009B3579">
        <w:t>Doch auch Nutzer der bildgenerierenden KIs müssen aufpassen. Entstehende Werke müssen einen gewissen Abstand zum ursprünglichen Werk aufweisen. Ist dies nicht der Fall und der Nutzer veröffentlicht das Werk, ist dieser Täter einer Urheberrechtsverletzung</w:t>
      </w:r>
      <w:r w:rsidRPr="009B3579">
        <w:rPr>
          <w:rStyle w:val="FootnoteReference"/>
        </w:rPr>
        <w:footnoteReference w:id="25"/>
      </w:r>
      <w:r w:rsidRPr="009B3579">
        <w:rPr>
          <w:szCs w:val="24"/>
        </w:rPr>
        <w:t xml:space="preserve">. </w:t>
      </w:r>
    </w:p>
    <w:p w:rsidRPr="009B3579" w:rsidR="6AD12F6C" w:rsidP="6AD12F6C" w:rsidRDefault="6AD12F6C" w14:paraId="56F7536C" w14:textId="1C19217B">
      <w:pPr>
        <w:spacing w:after="0"/>
        <w:ind w:left="0" w:firstLine="0"/>
        <w:jc w:val="both"/>
        <w:rPr>
          <w:szCs w:val="24"/>
        </w:rPr>
      </w:pPr>
      <w:r w:rsidRPr="009B3579">
        <w:t xml:space="preserve">Die von der KI geschaffenen Werke </w:t>
      </w:r>
      <w:r w:rsidRPr="009B3579" w:rsidR="00ED387C">
        <w:t>selbst</w:t>
      </w:r>
      <w:r w:rsidRPr="009B3579">
        <w:t xml:space="preserve"> sind jedoch nicht geschützt, da die KI nicht als persönliche geistige Schöpfung gilt</w:t>
      </w:r>
      <w:r w:rsidRPr="009B3579">
        <w:rPr>
          <w:rStyle w:val="FootnoteReference"/>
        </w:rPr>
        <w:footnoteReference w:id="26"/>
      </w:r>
      <w:r w:rsidRPr="009B3579">
        <w:rPr>
          <w:szCs w:val="24"/>
        </w:rPr>
        <w:t>.</w:t>
      </w:r>
    </w:p>
    <w:p w:rsidRPr="009B3579" w:rsidR="6AD12F6C" w:rsidP="6AD12F6C" w:rsidRDefault="6AD12F6C" w14:paraId="4FD0175A" w14:textId="550883DD">
      <w:pPr>
        <w:spacing w:after="0"/>
        <w:ind w:left="0" w:firstLine="0"/>
        <w:jc w:val="both"/>
        <w:rPr>
          <w:szCs w:val="24"/>
        </w:rPr>
      </w:pPr>
    </w:p>
    <w:p w:rsidRPr="009B3579" w:rsidR="6AD12F6C" w:rsidP="6AD12F6C" w:rsidRDefault="6AD12F6C" w14:paraId="53FD28AA" w14:textId="25FEA273">
      <w:pPr>
        <w:jc w:val="both"/>
        <w:rPr>
          <w:szCs w:val="24"/>
        </w:rPr>
      </w:pPr>
    </w:p>
    <w:p w:rsidRPr="009B3579" w:rsidR="00546ED0" w:rsidP="6FB0301D" w:rsidRDefault="340E4501" w14:paraId="7A3B8624" w14:textId="55DEB204">
      <w:pPr>
        <w:pStyle w:val="Heading1"/>
        <w:ind w:left="341" w:right="393" w:hanging="356"/>
        <w:rPr>
          <w:lang w:val="de-DE"/>
        </w:rPr>
      </w:pPr>
      <w:bookmarkStart w:name="_Toc1355561701" w:id="1687295585"/>
      <w:r w:rsidRPr="25527BE6" w:rsidR="25527BE6">
        <w:rPr>
          <w:lang w:val="de-DE"/>
        </w:rPr>
        <w:t>Marktchancen</w:t>
      </w:r>
      <w:bookmarkEnd w:id="1687295585"/>
    </w:p>
    <w:p w:rsidRPr="009B3579" w:rsidR="6BC84C07" w:rsidP="6BC84C07" w:rsidRDefault="6BC84C07" w14:paraId="4C7DEC6E" w14:textId="71A3B813"/>
    <w:p w:rsidRPr="009B3579" w:rsidR="6BC84C07" w:rsidP="2DF0B718" w:rsidRDefault="2DF0B718" w14:paraId="741BD75B" w14:textId="5E745A25">
      <w:pPr>
        <w:jc w:val="both"/>
      </w:pPr>
      <w:r w:rsidRPr="009B3579">
        <w:t>Eine große Chance für den aktuellen Markt ist die medizinische Branche. Ein größeres, gutes Gebiet mit vielen Chancen ist die Radiologie. Wenn gewisse künstliche Intelligenzen darauf trainiert werden auf dem Röntgenbild Anomalien zu erkennen, die für das menschliche Auge nahezu unsichtbar sind, würde dies mehr als nur die Qualität der Diagnosen verbessern</w:t>
      </w:r>
      <w:r w:rsidRPr="009B3579" w:rsidR="00655E1B">
        <w:t>. Hierfür wird ein massiver Datensatz benötigt</w:t>
      </w:r>
      <w:r w:rsidRPr="009B3579" w:rsidR="6BC84C07">
        <w:rPr>
          <w:rStyle w:val="FootnoteReference"/>
        </w:rPr>
        <w:footnoteReference w:id="27"/>
      </w:r>
      <w:r w:rsidRPr="009B3579">
        <w:t>. In Verbindung mit Erfahrung von guten Radiologen und einer guten Bilderkennung sind schnellere und sichere Befunde wahrscheinlicher</w:t>
      </w:r>
      <w:r w:rsidRPr="009B3579" w:rsidR="6BC84C07">
        <w:rPr>
          <w:rStyle w:val="FootnoteReference"/>
        </w:rPr>
        <w:footnoteReference w:id="28"/>
      </w:r>
      <w:r w:rsidRPr="009B3579">
        <w:t>. Laut einer Studie sollen Deep-Learning Algorithmen Gehirntumore bereits mit einer Wahrscheinlichkeit von 98% erkennen</w:t>
      </w:r>
      <w:r w:rsidRPr="009B3579" w:rsidR="6BC84C07">
        <w:rPr>
          <w:rStyle w:val="FootnoteReference"/>
        </w:rPr>
        <w:footnoteReference w:id="29"/>
      </w:r>
      <w:r w:rsidRPr="009B3579">
        <w:t>.</w:t>
      </w:r>
    </w:p>
    <w:p w:rsidRPr="009B3579" w:rsidR="2DF0B718" w:rsidP="2DF0B718" w:rsidRDefault="2DF0B718" w14:paraId="0AC57A79" w14:textId="7F2368A1"/>
    <w:p w:rsidRPr="009B3579" w:rsidR="2DF0B718" w:rsidP="2DF0B718" w:rsidRDefault="00D970D9" w14:paraId="6F8B7A05" w14:textId="3B9F93DC">
      <w:r>
        <w:t>Eine weitere</w:t>
      </w:r>
      <w:r w:rsidR="00722FA5">
        <w:t xml:space="preserve"> große, aber auch herausfordernde Chance ist </w:t>
      </w:r>
      <w:r w:rsidR="006563BA">
        <w:t>die KI-unters</w:t>
      </w:r>
      <w:r w:rsidR="00D73B78">
        <w:t xml:space="preserve">tützte Bildung. </w:t>
      </w:r>
      <w:r w:rsidR="003746AB">
        <w:t xml:space="preserve">Ob man nun </w:t>
      </w:r>
      <w:r w:rsidR="005F44B3">
        <w:t>schülerbasierte Lehrpläne oder Unterrichtsaufgaben mit einer KI generiert</w:t>
      </w:r>
      <w:r w:rsidR="00FC6BE2">
        <w:t xml:space="preserve">, eine große Möglichkeit </w:t>
      </w:r>
      <w:r w:rsidR="001A61BD">
        <w:t xml:space="preserve">für einen Ausbau im Markt </w:t>
      </w:r>
      <w:r w:rsidR="00035C5B">
        <w:t xml:space="preserve">ist da. Jedoch muss dies stark reguliert werden, </w:t>
      </w:r>
      <w:r w:rsidR="009E38EE">
        <w:t>zum einen</w:t>
      </w:r>
      <w:r w:rsidR="00035C5B">
        <w:t xml:space="preserve"> muss die Qualität der KI gewährleistet sein. Zum </w:t>
      </w:r>
      <w:r w:rsidR="0020401E">
        <w:t>a</w:t>
      </w:r>
      <w:r w:rsidR="00035C5B">
        <w:t>nderen</w:t>
      </w:r>
      <w:r w:rsidR="0020401E">
        <w:t xml:space="preserve"> muss man aufgrund von Kinderschutz </w:t>
      </w:r>
      <w:r w:rsidR="006C6B14">
        <w:t xml:space="preserve">bei der Bildung </w:t>
      </w:r>
      <w:r w:rsidR="00DE69AD">
        <w:t>noch sehr viel Zeit investieren, um tatsächlich KI-unterstütze Abläufe zu haben</w:t>
      </w:r>
      <w:r w:rsidR="00DE69AD">
        <w:rPr>
          <w:rStyle w:val="FootnoteReference"/>
        </w:rPr>
        <w:footnoteReference w:id="30"/>
      </w:r>
      <w:r w:rsidR="00723688">
        <w:t>.</w:t>
      </w:r>
    </w:p>
    <w:p w:rsidRPr="009B3579" w:rsidR="2DF0B718" w:rsidP="2DF0B718" w:rsidRDefault="2DF0B718" w14:paraId="0DF05965" w14:textId="4613157D"/>
    <w:p w:rsidRPr="009B3579" w:rsidR="00546ED0" w:rsidP="6FB0301D" w:rsidRDefault="340E4501" w14:paraId="61EA86C2" w14:textId="2A434ACA">
      <w:pPr>
        <w:pStyle w:val="Heading1"/>
        <w:ind w:left="341" w:right="393" w:hanging="356"/>
        <w:rPr>
          <w:lang w:val="de-DE"/>
        </w:rPr>
      </w:pPr>
      <w:bookmarkStart w:name="_Toc558336554" w:id="183689631"/>
      <w:r w:rsidRPr="25527BE6" w:rsidR="25527BE6">
        <w:rPr>
          <w:lang w:val="de-DE"/>
        </w:rPr>
        <w:t>Wettbewerbsanalyse</w:t>
      </w:r>
      <w:bookmarkEnd w:id="183689631"/>
    </w:p>
    <w:p w:rsidRPr="009B3579" w:rsidR="6BC84C07" w:rsidP="6BC84C07" w:rsidRDefault="6BC84C07" w14:paraId="34915550" w14:textId="0774BB78"/>
    <w:p w:rsidRPr="009B3579" w:rsidR="2DF0B718" w:rsidP="2DF0B718" w:rsidRDefault="340E4501" w14:paraId="21EEF2C6" w14:textId="110B42F1">
      <w:pPr>
        <w:pStyle w:val="Heading2"/>
        <w:ind w:left="386" w:hanging="401"/>
        <w:rPr>
          <w:lang w:val="de-DE"/>
        </w:rPr>
      </w:pPr>
      <w:bookmarkStart w:name="_Toc1548794608" w:id="1287237940"/>
      <w:r w:rsidRPr="25527BE6" w:rsidR="25527BE6">
        <w:rPr>
          <w:lang w:val="de-DE"/>
        </w:rPr>
        <w:t>Bildgenerierende KI</w:t>
      </w:r>
      <w:bookmarkEnd w:id="1287237940"/>
    </w:p>
    <w:p w:rsidR="00A961FD" w:rsidP="00A961FD" w:rsidRDefault="00A961FD" w14:paraId="702B975E" w14:textId="77777777"/>
    <w:p w:rsidR="00B32295" w:rsidP="00805CE9" w:rsidRDefault="00A961FD" w14:paraId="32EF18E7" w14:textId="0C3DBF52">
      <w:pPr>
        <w:jc w:val="both"/>
      </w:pPr>
      <w:r>
        <w:t xml:space="preserve">Kostenlose </w:t>
      </w:r>
      <w:r w:rsidR="00456777">
        <w:t>bildgenerie</w:t>
      </w:r>
      <w:r w:rsidR="00D37B55">
        <w:t xml:space="preserve">nde </w:t>
      </w:r>
      <w:r w:rsidR="00FD2912">
        <w:t xml:space="preserve">KIs sind für einen Einstieg in das Thema perfekt. Die meisten sind online </w:t>
      </w:r>
      <w:r w:rsidR="00B9118C">
        <w:t xml:space="preserve">direkt verfügbar, nachdem man sich bei den meisten Anbietern einen kostenfreien Account per Email anlegen konnte. </w:t>
      </w:r>
      <w:r w:rsidR="00B877A4">
        <w:t xml:space="preserve">Jedoch haben die </w:t>
      </w:r>
      <w:r w:rsidR="00A63D74">
        <w:t xml:space="preserve">nahezu alle Anbieter die gleichen Probleme. Man wartet teils eine Minute auf das generierte Bild, welches meistens von eher schlechter Qualität ist. </w:t>
      </w:r>
      <w:r w:rsidR="00D656F3">
        <w:t xml:space="preserve">Zudem hart man oft ein hartes Tages- oder Monatslimit </w:t>
      </w:r>
      <w:r w:rsidR="00F32B47">
        <w:t>an erstellbaren Bildern, w</w:t>
      </w:r>
      <w:r w:rsidR="00631280">
        <w:t xml:space="preserve">as nicht nur das Testen erschwert hat, sondern auch für den normalen Gebraucher merkbar sein wird. </w:t>
      </w:r>
      <w:r w:rsidR="0055635B">
        <w:t xml:space="preserve">Außerdem sind die Übersetzungsfähigkeiten kostenloser </w:t>
      </w:r>
      <w:r w:rsidR="001A5F7E">
        <w:t>KIs oft zu hinter</w:t>
      </w:r>
      <w:r w:rsidR="007E0D11">
        <w:t>fragen.</w:t>
      </w:r>
    </w:p>
    <w:p w:rsidRPr="00A961FD" w:rsidR="007E0D11" w:rsidP="00B32295" w:rsidRDefault="007E0D11" w14:paraId="4E2643BF" w14:textId="3A1F6CEC">
      <w:pPr>
        <w:jc w:val="center"/>
      </w:pPr>
      <w:r>
        <w:rPr>
          <w:noProof/>
        </w:rPr>
        <w:drawing>
          <wp:inline distT="0" distB="0" distL="0" distR="0" wp14:anchorId="62A2797E" wp14:editId="4A0F28A9">
            <wp:extent cx="3581400" cy="3581400"/>
            <wp:effectExtent l="0" t="0" r="0" b="0"/>
            <wp:docPr id="1787465584" name="Picture 1787465584" descr="Ein Bild, das Bär, Panda, Bild, Entwur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5584" name="Grafik 2" descr="Ein Bild, das Bär, Panda, Bild, Entwurf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83512" cy="3583512"/>
                    </a:xfrm>
                    <a:prstGeom prst="rect">
                      <a:avLst/>
                    </a:prstGeom>
                  </pic:spPr>
                </pic:pic>
              </a:graphicData>
            </a:graphic>
          </wp:inline>
        </w:drawing>
      </w:r>
    </w:p>
    <w:p w:rsidR="009B0CBB" w:rsidP="00B32295" w:rsidRDefault="00B32295" w14:paraId="5E9A0650" w14:textId="4D243007">
      <w:pPr>
        <w:jc w:val="center"/>
      </w:pPr>
      <w:r>
        <w:t xml:space="preserve">(siehe Bild </w:t>
      </w:r>
      <w:r w:rsidR="00642A88">
        <w:t>2</w:t>
      </w:r>
      <w:r>
        <w:t>)</w:t>
      </w:r>
    </w:p>
    <w:p w:rsidR="00805CE9" w:rsidP="00805CE9" w:rsidRDefault="00805CE9" w14:paraId="50D82D4A" w14:textId="77777777">
      <w:pPr>
        <w:ind w:left="0" w:firstLine="0"/>
        <w:jc w:val="both"/>
      </w:pPr>
    </w:p>
    <w:p w:rsidR="003E4B5B" w:rsidP="00805CE9" w:rsidRDefault="004360DE" w14:paraId="4F48029F" w14:textId="3722E5D7">
      <w:pPr>
        <w:ind w:left="0" w:firstLine="0"/>
        <w:jc w:val="both"/>
      </w:pPr>
      <w:r>
        <w:t xml:space="preserve">Hier bei diesem Bild </w:t>
      </w:r>
      <w:r w:rsidR="008972A0">
        <w:t xml:space="preserve">(generiert von </w:t>
      </w:r>
      <w:r w:rsidRPr="00C87F7D" w:rsidR="00C87F7D">
        <w:t>ki-bild-erstellen.de</w:t>
      </w:r>
      <w:r w:rsidR="00C87F7D">
        <w:t xml:space="preserve">) </w:t>
      </w:r>
      <w:r w:rsidR="00043DA2">
        <w:t>sieht man das erstellte Ergebnis aus dem Prompt „Panda auf dem Mond.“.</w:t>
      </w:r>
      <w:r w:rsidR="00A138CD">
        <w:t xml:space="preserve"> Der Panda an sich ist zwar nicht allzu schlecht aussehend, jedoch ist das Bild am eigentlichen Thema vorbei, was auf ein schlechtes oder unzureichendes Embedding hinweist. </w:t>
      </w:r>
      <w:r w:rsidR="00043DA2">
        <w:t xml:space="preserve"> </w:t>
      </w:r>
    </w:p>
    <w:p w:rsidR="00B50C8F" w:rsidP="004360DE" w:rsidRDefault="00B50C8F" w14:paraId="52AC9E36" w14:textId="77777777">
      <w:pPr>
        <w:jc w:val="both"/>
      </w:pPr>
    </w:p>
    <w:p w:rsidR="00B50C8F" w:rsidP="008518A0" w:rsidRDefault="00B50C8F" w14:paraId="49073CAD" w14:textId="642E6081">
      <w:pPr>
        <w:jc w:val="both"/>
      </w:pPr>
      <w:r>
        <w:t xml:space="preserve">Nicht nur das Embedding kann Probleme bereiten, sondern auch </w:t>
      </w:r>
      <w:r w:rsidR="00435DEE">
        <w:t xml:space="preserve">unzureichende Trainingsdaten. Dies kann sich auf Bilder dadurch auswirken, dass ihnen eine gewisse Kreativität fehlt.  </w:t>
      </w:r>
    </w:p>
    <w:p w:rsidR="004A0185" w:rsidP="002A6B1D" w:rsidRDefault="004A0185" w14:paraId="7BC14B30" w14:textId="41B3BA0E">
      <w:pPr>
        <w:jc w:val="center"/>
      </w:pPr>
      <w:r>
        <w:rPr>
          <w:noProof/>
        </w:rPr>
        <w:drawing>
          <wp:inline distT="0" distB="0" distL="0" distR="0" wp14:anchorId="26F57890" wp14:editId="20B81AB2">
            <wp:extent cx="2195512" cy="7127756"/>
            <wp:effectExtent l="0" t="0" r="0" b="0"/>
            <wp:docPr id="1382349843" name="Picture 1382349843" descr="Ein Bild, das Riff,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49843" name="Grafik 3" descr="Ein Bild, das Riff, Text, Screensho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1610" cy="7147553"/>
                    </a:xfrm>
                    <a:prstGeom prst="rect">
                      <a:avLst/>
                    </a:prstGeom>
                  </pic:spPr>
                </pic:pic>
              </a:graphicData>
            </a:graphic>
          </wp:inline>
        </w:drawing>
      </w:r>
    </w:p>
    <w:p w:rsidR="009B793A" w:rsidP="00B4781D" w:rsidRDefault="00B4781D" w14:paraId="26A613C1" w14:textId="1A75E4A3">
      <w:pPr>
        <w:jc w:val="center"/>
      </w:pPr>
      <w:r>
        <w:t xml:space="preserve">(siehe Bild </w:t>
      </w:r>
      <w:r w:rsidR="00642A88">
        <w:t>3</w:t>
      </w:r>
      <w:r>
        <w:t>)</w:t>
      </w:r>
    </w:p>
    <w:p w:rsidR="00570145" w:rsidP="00570145" w:rsidRDefault="00570145" w14:paraId="67B66F51" w14:textId="31EB9BDE">
      <w:pPr>
        <w:jc w:val="both"/>
      </w:pPr>
      <w:r>
        <w:t xml:space="preserve">Hier sieht man </w:t>
      </w:r>
      <w:r w:rsidR="00892832">
        <w:t>eine sich recht starke wiederholende Unterwasserlandschaft mit tropischen Fischen</w:t>
      </w:r>
      <w:r w:rsidR="0032042A">
        <w:t xml:space="preserve"> (generiert von </w:t>
      </w:r>
      <w:r w:rsidR="00972984">
        <w:t>imageflash.com)</w:t>
      </w:r>
      <w:r w:rsidR="00892832">
        <w:t>. Bei einer viel explizitere</w:t>
      </w:r>
      <w:r w:rsidR="00F40842">
        <w:t>n Eingabe wurde der Stil von Ernst Haeckel zwar beachtet</w:t>
      </w:r>
      <w:r w:rsidR="006A27F7">
        <w:t>, aber das Korallenriff unterscheidet sich kaum von den anderen Bildern</w:t>
      </w:r>
      <w:r w:rsidR="002C1082">
        <w:t>. Zudem wurde die Vogelperspektive nicht beachtet.</w:t>
      </w:r>
      <w:r w:rsidR="00792A49">
        <w:t xml:space="preserve"> Dies kann ein Problem von Embeddings sein, aber auch von unzureichenden Trainingssetzen</w:t>
      </w:r>
      <w:r w:rsidR="008C6F38">
        <w:t>, da durch größere Trainingssetze auch größere Vielfalt und Qualität folgt.</w:t>
      </w:r>
    </w:p>
    <w:p w:rsidR="00315DEF" w:rsidP="00570145" w:rsidRDefault="00315DEF" w14:paraId="78EEB128" w14:textId="77777777">
      <w:pPr>
        <w:jc w:val="both"/>
      </w:pPr>
    </w:p>
    <w:p w:rsidR="00315DEF" w:rsidP="00570145" w:rsidRDefault="00315DEF" w14:paraId="7E9CB43F" w14:textId="46D7B29B">
      <w:pPr>
        <w:jc w:val="both"/>
      </w:pPr>
      <w:r>
        <w:t>Jedoch brauch man für einen großen Trainings</w:t>
      </w:r>
      <w:r w:rsidR="00A90755">
        <w:t>satz auch starke Rechenleistung auf dem Server</w:t>
      </w:r>
      <w:r w:rsidR="00E878F8">
        <w:t xml:space="preserve">. Damit folgen hohe Stromkosten und allgemein ein hohes, vorausgesetztes Budget. </w:t>
      </w:r>
      <w:r w:rsidR="00D40243">
        <w:t>Die beiden Anbieter mit dem höchsten Budget die ich pers</w:t>
      </w:r>
      <w:r w:rsidR="00A44F1C">
        <w:t>önlich getestet habe war DALL·E</w:t>
      </w:r>
      <w:r w:rsidR="00630AF2">
        <w:t xml:space="preserve"> von OpenAI und die generativeFill-Funktion von Photoshop. </w:t>
      </w:r>
      <w:r w:rsidR="000F415E">
        <w:t>Beide konnten realistische und detailgetreue Bilder in verschiedenen Stilen generieren.</w:t>
      </w:r>
    </w:p>
    <w:p w:rsidRPr="009B0CBB" w:rsidR="009B0CBB" w:rsidP="009B0CBB" w:rsidRDefault="009B0CBB" w14:paraId="6F71D842" w14:textId="2791E7B0">
      <w:r>
        <w:rPr>
          <w:noProof/>
        </w:rPr>
        <w:drawing>
          <wp:inline distT="0" distB="0" distL="0" distR="0" wp14:anchorId="23721D70" wp14:editId="62721D69">
            <wp:extent cx="5755005" cy="5156200"/>
            <wp:effectExtent l="0" t="0" r="0" b="6350"/>
            <wp:docPr id="1243240975" name="Picture 1243240975" descr="Ein Bild, das Bär, Säugetier, Text, Pand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40975" name="Grafik 1" descr="Ein Bild, das Bär, Säugetier, Text, Panda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005" cy="5156200"/>
                    </a:xfrm>
                    <a:prstGeom prst="rect">
                      <a:avLst/>
                    </a:prstGeom>
                  </pic:spPr>
                </pic:pic>
              </a:graphicData>
            </a:graphic>
          </wp:inline>
        </w:drawing>
      </w:r>
    </w:p>
    <w:p w:rsidR="2DF0B718" w:rsidP="009B0CBB" w:rsidRDefault="009B0CBB" w14:paraId="32C4B15A" w14:textId="657913A6">
      <w:pPr>
        <w:jc w:val="center"/>
      </w:pPr>
      <w:r>
        <w:t xml:space="preserve">(siehe Bild </w:t>
      </w:r>
      <w:r w:rsidR="00642A88">
        <w:t>4</w:t>
      </w:r>
      <w:r>
        <w:t>)</w:t>
      </w:r>
    </w:p>
    <w:p w:rsidR="00B325C1" w:rsidP="00B325C1" w:rsidRDefault="00B325C1" w14:paraId="0AF5C4E0" w14:textId="77777777"/>
    <w:p w:rsidR="00B325C1" w:rsidP="00B325C1" w:rsidRDefault="008C13B0" w14:paraId="1665B345" w14:textId="44A5DC77">
      <w:pPr>
        <w:jc w:val="both"/>
      </w:pPr>
      <w:r>
        <w:t>GenerativeFill von Photoshop und DALL·E haben jeweils ihre Vor- und Nachteile</w:t>
      </w:r>
      <w:r w:rsidR="00144651">
        <w:t>.</w:t>
      </w:r>
    </w:p>
    <w:p w:rsidR="00144651" w:rsidP="00B325C1" w:rsidRDefault="00144651" w14:paraId="0247A288" w14:textId="711B070B">
      <w:pPr>
        <w:jc w:val="both"/>
      </w:pPr>
      <w:r>
        <w:t>DALL·E hat eine extrem überzeugende Bildqualität und ei</w:t>
      </w:r>
      <w:r w:rsidR="003E4234">
        <w:t>ne sehr große „Detailliebe“.</w:t>
      </w:r>
    </w:p>
    <w:p w:rsidR="00EA305B" w:rsidP="00EA305B" w:rsidRDefault="00EA305B" w14:paraId="1EAE96C4" w14:textId="21E9A6F9">
      <w:pPr>
        <w:jc w:val="center"/>
      </w:pPr>
      <w:r>
        <w:rPr>
          <w:noProof/>
        </w:rPr>
        <w:drawing>
          <wp:inline distT="0" distB="0" distL="0" distR="0" wp14:anchorId="1BB772AE" wp14:editId="61E4BE5F">
            <wp:extent cx="4120096" cy="4120096"/>
            <wp:effectExtent l="0" t="0" r="0" b="0"/>
            <wp:docPr id="671292714" name="Picture 671292714" descr="Ein Bild, das Spielzeug, Animation, Carto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2714" name="Grafik 4" descr="Ein Bild, das Spielzeug, Animation, Cartoon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24243" cy="4124243"/>
                    </a:xfrm>
                    <a:prstGeom prst="rect">
                      <a:avLst/>
                    </a:prstGeom>
                  </pic:spPr>
                </pic:pic>
              </a:graphicData>
            </a:graphic>
          </wp:inline>
        </w:drawing>
      </w:r>
    </w:p>
    <w:p w:rsidR="00EA305B" w:rsidP="00EA305B" w:rsidRDefault="00EA305B" w14:paraId="75627532" w14:textId="70F3BFF0">
      <w:pPr>
        <w:jc w:val="center"/>
      </w:pPr>
      <w:r>
        <w:t xml:space="preserve">(siehe Bild  </w:t>
      </w:r>
      <w:r w:rsidR="00642A88">
        <w:t>5</w:t>
      </w:r>
      <w:r>
        <w:t>)</w:t>
      </w:r>
    </w:p>
    <w:p w:rsidR="002A2490" w:rsidP="002A2490" w:rsidRDefault="002A2490" w14:paraId="754FC96A" w14:textId="16EA8BD7">
      <w:pPr>
        <w:jc w:val="both"/>
      </w:pPr>
      <w:r>
        <w:t xml:space="preserve">Hier hat DALL·E nur mit dem Prompt „Panda auf dem Mond“ </w:t>
      </w:r>
      <w:r w:rsidR="00295ED5">
        <w:t>auch noch eine Bambusflagge hinzuinterpretiert</w:t>
      </w:r>
      <w:r w:rsidR="0094383A">
        <w:t xml:space="preserve">, welches sehr von Kreativität spricht. </w:t>
      </w:r>
    </w:p>
    <w:p w:rsidR="005E5479" w:rsidP="002A2490" w:rsidRDefault="005E5479" w14:paraId="7FF1B53F" w14:textId="130118F9">
      <w:pPr>
        <w:jc w:val="both"/>
      </w:pPr>
      <w:r>
        <w:t xml:space="preserve">Die Photoshop generativeFill Funktion ist dafür aber </w:t>
      </w:r>
      <w:r w:rsidR="001C67A1">
        <w:t xml:space="preserve">mehrseitig </w:t>
      </w:r>
      <w:r w:rsidR="005C52BA">
        <w:t xml:space="preserve">Einsetzbar. Sie kann bei bereits existierenden Bildern Objekte hinzufügen, entfernen oder ändern. Oder wie </w:t>
      </w:r>
      <w:r w:rsidR="002715C5">
        <w:t xml:space="preserve">hier auch getestet wurde komplett neue Bilder von Grund auf Generieren. </w:t>
      </w:r>
      <w:r w:rsidR="00B4587F">
        <w:t xml:space="preserve">Von der Qualität sind </w:t>
      </w:r>
      <w:r w:rsidR="007E16FA">
        <w:t xml:space="preserve">sie </w:t>
      </w:r>
      <w:r w:rsidR="00AC73C8">
        <w:t xml:space="preserve">ungefähr gleich Ansprechend. </w:t>
      </w:r>
      <w:r w:rsidR="004B3688">
        <w:t>Bei DALL·E ist aber zudem noch ein Chatbot mit integriert, der dir Bildbeschreibungen, sowie Hilfestellungen zum besseren Generieren</w:t>
      </w:r>
      <w:r w:rsidR="007F40EC">
        <w:t xml:space="preserve"> </w:t>
      </w:r>
      <w:r w:rsidR="00CD6682">
        <w:t>stellen kann</w:t>
      </w:r>
      <w:r w:rsidR="0058185F">
        <w:t xml:space="preserve">. Dafür ist generativeFill </w:t>
      </w:r>
      <w:r w:rsidR="00001EAE">
        <w:t xml:space="preserve">extrem vielseitig einsetzbar und vielleicht besser für Künstler, Designer </w:t>
      </w:r>
      <w:r w:rsidR="000E5D44">
        <w:t xml:space="preserve">oder für Leute aus dem Marketing </w:t>
      </w:r>
      <w:r w:rsidR="002D2AC6">
        <w:t xml:space="preserve">geeignet. </w:t>
      </w:r>
    </w:p>
    <w:p w:rsidR="00FF4D1B" w:rsidP="002A2490" w:rsidRDefault="00E81447" w14:paraId="44CCB83C" w14:textId="1911A240">
      <w:pPr>
        <w:jc w:val="both"/>
      </w:pPr>
      <w:r>
        <w:t>Je nach</w:t>
      </w:r>
      <w:r w:rsidR="00FF4D1B">
        <w:t xml:space="preserve"> Benutzer würde ich also</w:t>
      </w:r>
      <w:r>
        <w:t xml:space="preserve"> unterschiedliche Bildgeneratoren empfehlen. Für jemanden mit keiner Erfahrung kann man jegliche, kostenlose </w:t>
      </w:r>
      <w:r w:rsidR="00745E25">
        <w:t xml:space="preserve">online ausprobieren, wie z.B. ImageFlash oder </w:t>
      </w:r>
      <w:r w:rsidR="00494108">
        <w:t>MyEdit Online.</w:t>
      </w:r>
      <w:r w:rsidR="00F47B15">
        <w:t xml:space="preserve"> Wenn man jedoch ein wenig mehr generieren möchte</w:t>
      </w:r>
      <w:r w:rsidR="00F93083">
        <w:t xml:space="preserve">, könnte man über ein </w:t>
      </w:r>
      <w:r w:rsidR="00AC45F9">
        <w:t>OpenAI-Plus Abo nachdenken (20 US-Dollar pro Monat), bei dem man DALL·E</w:t>
      </w:r>
      <w:r w:rsidR="00295B72">
        <w:t xml:space="preserve"> unbegrenzt benutzen darf. Wenn man eher eine professionelle</w:t>
      </w:r>
      <w:r w:rsidR="003F0538">
        <w:t>re Umgebung haben möchte kann man sich die Photoshop Vollversion für 12 US-Dollar pro Monat holen, wodurch man die generativeFill-Funktion freischaltet.</w:t>
      </w:r>
      <w:r w:rsidR="00FF4D1B">
        <w:t xml:space="preserve"> </w:t>
      </w:r>
    </w:p>
    <w:p w:rsidR="009B0CBB" w:rsidP="2DF0B718" w:rsidRDefault="009B0CBB" w14:paraId="5EE1185F" w14:textId="77777777">
      <w:pPr>
        <w:ind w:left="0"/>
        <w:rPr>
          <w:color w:val="70AD47" w:themeColor="accent6"/>
          <w:szCs w:val="24"/>
        </w:rPr>
      </w:pPr>
    </w:p>
    <w:p w:rsidRPr="009B3579" w:rsidR="2DF0B718" w:rsidP="2DF0B718" w:rsidRDefault="340E4501" w14:paraId="0C89AA1B" w14:textId="1B371EE6">
      <w:pPr>
        <w:pStyle w:val="Heading2"/>
        <w:ind w:left="386" w:hanging="401"/>
        <w:rPr>
          <w:lang w:val="de-DE"/>
        </w:rPr>
      </w:pPr>
      <w:bookmarkStart w:name="_Toc400637710" w:id="1264557344"/>
      <w:r w:rsidRPr="25527BE6" w:rsidR="25527BE6">
        <w:rPr>
          <w:lang w:val="de-DE"/>
        </w:rPr>
        <w:t>Textgenerierende KI</w:t>
      </w:r>
      <w:bookmarkEnd w:id="1264557344"/>
    </w:p>
    <w:p w:rsidRPr="009B3579" w:rsidR="00FA6D16" w:rsidP="00FA6D16" w:rsidRDefault="00FA6D16" w14:paraId="0C3E06F6" w14:textId="77777777"/>
    <w:p w:rsidRPr="009B3579" w:rsidR="00FA6D16" w:rsidP="00FA6D16" w:rsidRDefault="007562BF" w14:paraId="36A6ED8D" w14:textId="66EA41BD">
      <w:r w:rsidRPr="009B3579">
        <w:t xml:space="preserve">Um die Qualität erzeugter Texte durch KI zu evaluieren, habe ich vier Modelle des aktuellen Marktes ausgewählt und diese eingehend analysiert. Dabei </w:t>
      </w:r>
      <w:r w:rsidR="00473DE5">
        <w:t>lege</w:t>
      </w:r>
      <w:r w:rsidRPr="009B3579">
        <w:t xml:space="preserve"> ich besonderen Fokus auf die Benutzerfreundlichkeit, die Qualität des Textes, die mathematischen Fähigkeiten, die Kreativität der Plattformen und die Fähigkeit Texte zusammenzufasse</w:t>
      </w:r>
      <w:r w:rsidR="00473DE5">
        <w:t>n</w:t>
      </w:r>
      <w:r w:rsidRPr="009B3579" w:rsidR="00A331B3">
        <w:t xml:space="preserve">. Die nachfolgende Analyse soll einen kleinen Einblick in die Kompetenzen von </w:t>
      </w:r>
      <w:hyperlink w:history="1" r:id="rId25">
        <w:r w:rsidRPr="009B3579" w:rsidR="00A331B3">
          <w:rPr>
            <w:rStyle w:val="Hyperlink"/>
          </w:rPr>
          <w:t>ChatGPT</w:t>
        </w:r>
      </w:hyperlink>
      <w:r w:rsidRPr="009B3579" w:rsidR="00A331B3">
        <w:t xml:space="preserve">, </w:t>
      </w:r>
      <w:hyperlink w:history="1" r:id="rId26">
        <w:r w:rsidRPr="009B3579" w:rsidR="00A331B3">
          <w:rPr>
            <w:rStyle w:val="Hyperlink"/>
          </w:rPr>
          <w:t>PopAi</w:t>
        </w:r>
      </w:hyperlink>
      <w:r w:rsidRPr="009B3579" w:rsidR="00A331B3">
        <w:t xml:space="preserve">, </w:t>
      </w:r>
      <w:hyperlink w:history="1" r:id="rId27">
        <w:r w:rsidRPr="009B3579" w:rsidR="00A331B3">
          <w:rPr>
            <w:rStyle w:val="Hyperlink"/>
          </w:rPr>
          <w:t>Writesonic</w:t>
        </w:r>
      </w:hyperlink>
      <w:r w:rsidRPr="009B3579" w:rsidR="00A331B3">
        <w:t xml:space="preserve"> und </w:t>
      </w:r>
      <w:hyperlink w:history="1" r:id="rId28">
        <w:r w:rsidRPr="009B3579" w:rsidR="00A331B3">
          <w:rPr>
            <w:rStyle w:val="Hyperlink"/>
          </w:rPr>
          <w:t>Copy.ai</w:t>
        </w:r>
      </w:hyperlink>
      <w:r w:rsidRPr="009B3579" w:rsidR="00A331B3">
        <w:t xml:space="preserve"> bieten.</w:t>
      </w:r>
      <w:r w:rsidRPr="009B3579" w:rsidR="0029389A">
        <w:t xml:space="preserve"> </w:t>
      </w:r>
    </w:p>
    <w:p w:rsidRPr="009B3579" w:rsidR="00AE3C3C" w:rsidP="00FA6D16" w:rsidRDefault="00AE3C3C" w14:paraId="017E32A5" w14:textId="77777777"/>
    <w:p w:rsidRPr="009B3579" w:rsidR="009B6A3F" w:rsidP="00FA6D16" w:rsidRDefault="00AE3C3C" w14:paraId="504F7BFC" w14:textId="145440A0">
      <w:r w:rsidRPr="009B3579">
        <w:t xml:space="preserve">Zur Verwendung aller vier KIs ist die </w:t>
      </w:r>
      <w:r w:rsidRPr="009B3579" w:rsidR="00795B0A">
        <w:t>Erstellung eines Accounts erforderlich.</w:t>
      </w:r>
    </w:p>
    <w:p w:rsidRPr="009B3579" w:rsidR="00AE3C3C" w:rsidP="00FA6D16" w:rsidRDefault="00DD1801" w14:paraId="56600AFC" w14:textId="5015A8B9">
      <w:r w:rsidRPr="009B3579">
        <w:t xml:space="preserve">PopAi bietet verschiedene Abonnementoptionen. Der Nutzer hat die Möglichkeit zwischen verschiedenen Funktionen, wie dem Chatbot, „Chat with Document“ und „Create with AI“ zu </w:t>
      </w:r>
      <w:r w:rsidRPr="009B3579" w:rsidR="00256116">
        <w:t>wählen</w:t>
      </w:r>
      <w:r w:rsidRPr="009B3579">
        <w:t>. Die Website ist klar strukturiert</w:t>
      </w:r>
      <w:r w:rsidRPr="009B3579" w:rsidR="00166AB5">
        <w:t>, über ein durchgängig eingeblendetes Textfeld ist eine schnelle Interaktion mit dem Chatbot möglich. Außerdem liefert sie eine gute Übersicht über die verschiedenen Möglichkeiten</w:t>
      </w:r>
      <w:r w:rsidRPr="009B3579" w:rsidR="009F3104">
        <w:t xml:space="preserve">. Wird eine ausgewählt, eröffnen sich weitere. Dies erscheint im ersten Moment erfordernd, die Möglichkeiten sind jedoch sinnvoll sortiert und ermöglichen eine genaue Anpassung and die Wünsche </w:t>
      </w:r>
      <w:r w:rsidRPr="009B3579" w:rsidR="009B6A3F">
        <w:t xml:space="preserve">des Nutzers. </w:t>
      </w:r>
    </w:p>
    <w:p w:rsidRPr="009B3579" w:rsidR="009B6A3F" w:rsidP="00FA6D16" w:rsidRDefault="009B6A3F" w14:paraId="18E71288" w14:textId="274E728F">
      <w:r w:rsidRPr="009B3579">
        <w:t xml:space="preserve">Nach Anmeldung weist auch ChatGPT eine benutzerfreundliche Oberfläche mit einfachem Zugriff </w:t>
      </w:r>
      <w:r w:rsidRPr="009B3579" w:rsidR="00D62044">
        <w:t>auf den aktuellen und vergangenen Chats</w:t>
      </w:r>
      <w:r w:rsidRPr="009B3579">
        <w:t xml:space="preserve"> und die Möglichkeit zum Upgrade auf GPT-4 auf. GPT-3.5 bietet keine weiteren Möglichkeiten zu dem Chatbot, was die Einfachheit der Website fördert.</w:t>
      </w:r>
      <w:r w:rsidRPr="009B3579" w:rsidR="00256116">
        <w:t xml:space="preserve"> </w:t>
      </w:r>
    </w:p>
    <w:p w:rsidRPr="009B3579" w:rsidR="00256116" w:rsidP="00FA6D16" w:rsidRDefault="00256116" w14:paraId="66CA4F1E" w14:textId="3BABDF14">
      <w:r w:rsidRPr="009B3579">
        <w:t>Writesonic hingegen bietet unterschiedliche Abo-</w:t>
      </w:r>
      <w:r w:rsidRPr="009B3579" w:rsidR="00CF06FB">
        <w:t xml:space="preserve">Optionen. Auf der Website finden sich Videoerklärungen zur Nutzung und </w:t>
      </w:r>
      <w:r w:rsidRPr="009B3579" w:rsidR="00D62044">
        <w:t xml:space="preserve">eine klare Darstellung der Produkte und Preise. Nach </w:t>
      </w:r>
      <w:r w:rsidRPr="009B3579" w:rsidR="00B51757">
        <w:t>dem Einloggen</w:t>
      </w:r>
      <w:r w:rsidRPr="009B3579" w:rsidR="00D62044">
        <w:t xml:space="preserve"> </w:t>
      </w:r>
      <w:r w:rsidRPr="009B3579" w:rsidR="0004257F">
        <w:t xml:space="preserve">wird dem Nutzer die Bibliothek </w:t>
      </w:r>
      <w:r w:rsidRPr="009B3579" w:rsidR="00A1062F">
        <w:t>geöffnet, welche den Nutzer begrüßt</w:t>
      </w:r>
      <w:r w:rsidRPr="009B3579" w:rsidR="00290191">
        <w:t xml:space="preserve">, </w:t>
      </w:r>
      <w:r w:rsidRPr="009B3579" w:rsidR="001941F9">
        <w:t>die Möglichkeiten bietet einen neuen Chat zu starten</w:t>
      </w:r>
      <w:r w:rsidRPr="009B3579" w:rsidR="00D9384E">
        <w:t xml:space="preserve"> oder ein neues Dokument zu </w:t>
      </w:r>
      <w:r w:rsidRPr="009B3579" w:rsidR="00B51757">
        <w:t>erstellen und</w:t>
      </w:r>
      <w:r w:rsidRPr="009B3579" w:rsidR="00EF58E5">
        <w:t xml:space="preserve"> einen Schnellzugriff mit allen Möglichkeiten und personalisierte Vorschläge zeigt.</w:t>
      </w:r>
    </w:p>
    <w:p w:rsidRPr="009B3579" w:rsidR="00CE4BF4" w:rsidP="00FA6D16" w:rsidRDefault="000717AD" w14:paraId="739C6B6C" w14:textId="4CD64917">
      <w:r w:rsidRPr="009B3579">
        <w:t xml:space="preserve">Bei Copy.ai ist bereits nach der Verwendung von 2000 Worten ein Abo nötig. </w:t>
      </w:r>
      <w:r w:rsidRPr="009B3579" w:rsidR="007E2631">
        <w:t xml:space="preserve">Auf der Website wird Copy.ai </w:t>
      </w:r>
      <w:r w:rsidRPr="009B3579" w:rsidR="00B51757">
        <w:t>vorgestellt,</w:t>
      </w:r>
      <w:r w:rsidRPr="009B3579" w:rsidR="007E2631">
        <w:t xml:space="preserve"> </w:t>
      </w:r>
      <w:r w:rsidRPr="009B3579" w:rsidR="00137D70">
        <w:t xml:space="preserve">nach dem Einloggen erscheint direkt der zuletzt verwendete, bzw. ein neuer Chat. </w:t>
      </w:r>
      <w:r w:rsidRPr="009B3579" w:rsidR="00B51757">
        <w:t xml:space="preserve">Der Nutzer hat die Möglichkeit eine Datei hochzuladen, eine Vorschau von Prompt Möglichkeiten zu erhalten oder eine Brand Voice </w:t>
      </w:r>
      <w:r w:rsidRPr="009B3579" w:rsidR="00B228BE">
        <w:t>hinzuzufügen</w:t>
      </w:r>
      <w:r w:rsidRPr="009B3579" w:rsidR="00B51757">
        <w:t>.</w:t>
      </w:r>
    </w:p>
    <w:p w:rsidRPr="009B3579" w:rsidR="00DA65D1" w:rsidP="00FA6D16" w:rsidRDefault="003E6661" w14:paraId="1F24A6BC" w14:textId="09CE0F3D">
      <w:r w:rsidRPr="009B3579">
        <w:t xml:space="preserve">Alle Plattformen </w:t>
      </w:r>
      <w:r w:rsidRPr="009B3579" w:rsidR="0066288C">
        <w:t>verfügen über eine klare Struktur</w:t>
      </w:r>
      <w:r w:rsidRPr="009B3579" w:rsidR="00404210">
        <w:t xml:space="preserve"> und eine Benutzerfreundliche </w:t>
      </w:r>
      <w:r w:rsidRPr="009B3579" w:rsidR="00BB0CFC">
        <w:t>Oberfläche</w:t>
      </w:r>
      <w:r w:rsidRPr="009B3579" w:rsidR="00404210">
        <w:t>.</w:t>
      </w:r>
    </w:p>
    <w:p w:rsidRPr="009B3579" w:rsidR="00DE3265" w:rsidP="00FA6D16" w:rsidRDefault="00DE3265" w14:paraId="73977E08" w14:textId="77777777"/>
    <w:p w:rsidRPr="009B3579" w:rsidR="00DE3265" w:rsidP="00FA6D16" w:rsidRDefault="00BB0CFC" w14:paraId="2744D307" w14:textId="46D9580E">
      <w:r w:rsidRPr="009B3579">
        <w:t xml:space="preserve">Allgemein generieren alle Plattformen einen gut lesbaren Text, der grammatikalisch korrekt </w:t>
      </w:r>
      <w:r w:rsidRPr="009B3579" w:rsidR="002D3B12">
        <w:t>ist und keine Rechtschreibfehler aufweist. Fachbegriffe werden, wenn nötig, verwendet</w:t>
      </w:r>
      <w:r w:rsidRPr="009B3579" w:rsidR="00F5653F">
        <w:t xml:space="preserve">, die Texte sind jedoch dadurch nicht komplizierter gestaltet. </w:t>
      </w:r>
    </w:p>
    <w:p w:rsidRPr="009B3579" w:rsidR="007805EC" w:rsidP="00FA6D16" w:rsidRDefault="007805EC" w14:paraId="3BCABD2E" w14:textId="412BDDA4">
      <w:r w:rsidRPr="009B3579">
        <w:t xml:space="preserve">Die einzigen Mankos sind, dass ChatGPT </w:t>
      </w:r>
      <w:r w:rsidRPr="009B3579" w:rsidR="006B51F1">
        <w:t xml:space="preserve">gelegentlich die generierten Stichpunkte falsch nummeriert und PopAi </w:t>
      </w:r>
      <w:r w:rsidRPr="009B3579" w:rsidR="00334ECA">
        <w:t xml:space="preserve">zum Teil auf Deutsch gestellte Fragen </w:t>
      </w:r>
      <w:r w:rsidRPr="009B3579" w:rsidR="00866FC9">
        <w:t>auf Englisch</w:t>
      </w:r>
      <w:r w:rsidRPr="009B3579" w:rsidR="00824F44">
        <w:t xml:space="preserve"> beantwortet</w:t>
      </w:r>
      <w:r w:rsidRPr="009B3579" w:rsidR="00866FC9">
        <w:t xml:space="preserve"> </w:t>
      </w:r>
      <w:r w:rsidRPr="009B3579" w:rsidR="0022302E">
        <w:t>und erst</w:t>
      </w:r>
      <w:r w:rsidRPr="009B3579" w:rsidR="00866FC9">
        <w:t xml:space="preserve"> auf </w:t>
      </w:r>
      <w:r w:rsidRPr="009B3579" w:rsidR="00824F44">
        <w:t>Nachfrage</w:t>
      </w:r>
      <w:r w:rsidRPr="009B3579" w:rsidR="00866FC9">
        <w:t xml:space="preserve"> </w:t>
      </w:r>
      <w:r w:rsidRPr="009B3579" w:rsidR="0022302E">
        <w:t>ins Deutsche übersetzt</w:t>
      </w:r>
      <w:r w:rsidRPr="009B3579" w:rsidR="00866FC9">
        <w:t>.</w:t>
      </w:r>
    </w:p>
    <w:p w:rsidRPr="009B3579" w:rsidR="0022302E" w:rsidP="00FA6D16" w:rsidRDefault="0022302E" w14:paraId="1409FF7D" w14:textId="77777777"/>
    <w:p w:rsidRPr="009B3579" w:rsidR="0022302E" w:rsidP="00FA6D16" w:rsidRDefault="009D04A9" w14:paraId="7E12A2BF" w14:textId="44701F0B">
      <w:r w:rsidRPr="009B3579">
        <w:t xml:space="preserve">Um die mathematischen Fähigkeiten der KIs zu analysieren, sollten diese </w:t>
      </w:r>
      <w:r w:rsidRPr="009B3579" w:rsidR="006B733D">
        <w:t xml:space="preserve">fünf Grundlegende mathematische Aufgaben lösen, darunter </w:t>
      </w:r>
      <w:r w:rsidRPr="009B3579" w:rsidR="003C60A1">
        <w:t xml:space="preserve">die Berechnung des Umfangs </w:t>
      </w:r>
      <w:r w:rsidRPr="009B3579" w:rsidR="00050A72">
        <w:t>eines Kreises</w:t>
      </w:r>
      <w:r w:rsidRPr="009B3579" w:rsidR="003C60A1">
        <w:t>, die Addition von Brüchen, die Nennung aller Primzahlen bis 50 und die Berechnung eines Integrals.</w:t>
      </w:r>
      <w:r w:rsidRPr="009B3579" w:rsidR="00050A72">
        <w:t xml:space="preserve"> Bis auf eine, boten alle Plattformen für jede Aufgabe </w:t>
      </w:r>
      <w:r w:rsidRPr="009B3579" w:rsidR="002D4865">
        <w:t>korrekte Lösungen</w:t>
      </w:r>
      <w:r w:rsidRPr="009B3579" w:rsidR="00EF120B">
        <w:t xml:space="preserve">, </w:t>
      </w:r>
      <w:r w:rsidRPr="009B3579" w:rsidR="002D4865">
        <w:t>Writesonic war nicht in der Lage die Gleichung zu lösen</w:t>
      </w:r>
      <w:r w:rsidRPr="009B3579" w:rsidR="00EF120B">
        <w:t>. Manche der KIs boten detailliertere Lösungen als andere, PopAi und Copy.ai sind besonders herausgestochen.</w:t>
      </w:r>
    </w:p>
    <w:p w:rsidRPr="009B3579" w:rsidR="00EF120B" w:rsidP="00FA6D16" w:rsidRDefault="00EF120B" w14:paraId="39A6A3E2" w14:textId="77777777"/>
    <w:p w:rsidRPr="009B3579" w:rsidR="00EF120B" w:rsidP="00FA6D16" w:rsidRDefault="00576331" w14:paraId="4DD18FA4" w14:textId="597505C2">
      <w:r w:rsidRPr="009B3579">
        <w:t xml:space="preserve">Zur Überprüfung der Fähigkeit Texte zusammenzufassen hatten </w:t>
      </w:r>
      <w:r w:rsidRPr="009B3579" w:rsidR="001136BA">
        <w:t xml:space="preserve">die KIs drei Versuche die wichtigsten Punkte aus </w:t>
      </w:r>
      <w:r w:rsidRPr="009B3579" w:rsidR="00A5416E">
        <w:t xml:space="preserve">einem Zeitungsartikel </w:t>
      </w:r>
      <w:r w:rsidRPr="009B3579" w:rsidR="005B4D17">
        <w:t xml:space="preserve">zu erfassen. </w:t>
      </w:r>
      <w:r w:rsidRPr="009B3579" w:rsidR="00A808CA">
        <w:t xml:space="preserve">Zuvor habe ich die </w:t>
      </w:r>
      <w:r w:rsidRPr="009B3579" w:rsidR="00C747D9">
        <w:t>Schlüsselpunkte herausgeschrieben</w:t>
      </w:r>
      <w:r w:rsidRPr="009B3579" w:rsidR="00A83AEE">
        <w:t>, um die Ergebnisse der KIs mit diesen abzugleichen.</w:t>
      </w:r>
    </w:p>
    <w:p w:rsidRPr="009B3579" w:rsidR="00A83AEE" w:rsidP="00FA6D16" w:rsidRDefault="006B6961" w14:paraId="0F049D11" w14:textId="42C2C681">
      <w:r w:rsidRPr="009B3579">
        <w:t xml:space="preserve">Keine der Zusammenfassungen enthielt alle Schlüsselpunkte. </w:t>
      </w:r>
      <w:r w:rsidRPr="009B3579" w:rsidR="00DE2763">
        <w:t xml:space="preserve">PopAi hat </w:t>
      </w:r>
      <w:r w:rsidRPr="009B3579" w:rsidR="00C6395A">
        <w:t>am besten abgeschnitten</w:t>
      </w:r>
      <w:r w:rsidRPr="009B3579" w:rsidR="00C729E5">
        <w:t xml:space="preserve">, ChatGPT und Copy.ai waren ungefähr gleich gut. Writesonic </w:t>
      </w:r>
      <w:r w:rsidRPr="009B3579" w:rsidR="00F70EE0">
        <w:t>erwies sich als hilfreich, wenn die Zusammenfassung durch weitere Informationen ergänzt werden</w:t>
      </w:r>
      <w:r w:rsidRPr="009B3579" w:rsidR="0031425E">
        <w:t>.</w:t>
      </w:r>
    </w:p>
    <w:p w:rsidRPr="009B3579" w:rsidR="0031425E" w:rsidP="00FA6D16" w:rsidRDefault="0031425E" w14:paraId="2D047FDC" w14:textId="73EEA213">
      <w:r w:rsidRPr="009B3579">
        <w:t xml:space="preserve">Im Allgemeinen sollte </w:t>
      </w:r>
      <w:r w:rsidRPr="009B3579" w:rsidR="00F35499">
        <w:t xml:space="preserve">die Zusammenfassung der KI nach Erstellung überprüft und </w:t>
      </w:r>
      <w:r w:rsidRPr="009B3579" w:rsidR="00CB47CA">
        <w:t xml:space="preserve">gegebenenfalls </w:t>
      </w:r>
      <w:r w:rsidRPr="009B3579" w:rsidR="00F35499">
        <w:t xml:space="preserve">durch </w:t>
      </w:r>
      <w:r w:rsidRPr="009B3579" w:rsidR="00CB47CA">
        <w:t>vom Nutzer als relevant betrachtete Punkte ergänzt werden.</w:t>
      </w:r>
    </w:p>
    <w:p w:rsidRPr="009B3579" w:rsidR="00531B76" w:rsidP="00FA6D16" w:rsidRDefault="00531B76" w14:paraId="4FDEE75B" w14:textId="77777777"/>
    <w:p w:rsidRPr="009B3579" w:rsidR="00531B76" w:rsidP="00613B1E" w:rsidRDefault="00613B1E" w14:paraId="01FB51C6" w14:textId="0E47E479">
      <w:pPr>
        <w:ind w:left="0" w:firstLine="0"/>
        <w:rPr>
          <w:color w:val="auto"/>
        </w:rPr>
      </w:pPr>
      <w:r w:rsidRPr="009B3579">
        <w:t xml:space="preserve">Die Kreativität der KIs </w:t>
      </w:r>
      <w:r w:rsidRPr="009B3579" w:rsidR="008B776E">
        <w:t>ist durch das Fortführen einer Kurzgeschichte</w:t>
      </w:r>
      <w:r w:rsidRPr="009B3579" w:rsidR="00454356">
        <w:t xml:space="preserve"> getestet worden. </w:t>
      </w:r>
      <w:r w:rsidRPr="009B3579" w:rsidR="00862661">
        <w:t xml:space="preserve">Ihnen wurden drei Sätze vorgegeben, die </w:t>
      </w:r>
      <w:r w:rsidRPr="009B3579" w:rsidR="00B5291E">
        <w:t xml:space="preserve">sie unter der </w:t>
      </w:r>
      <w:r w:rsidRPr="009B3579" w:rsidR="00AC0FD5">
        <w:t>Erwähnung von drei</w:t>
      </w:r>
      <w:r w:rsidR="001637EB">
        <w:t xml:space="preserve"> Dingen </w:t>
      </w:r>
      <w:r w:rsidRPr="009B3579" w:rsidR="00266D98">
        <w:rPr>
          <w:color w:val="auto"/>
        </w:rPr>
        <w:t>um zehn Sätze ergänzen sollten.</w:t>
      </w:r>
      <w:r w:rsidRPr="009B3579" w:rsidR="00E417E4">
        <w:rPr>
          <w:color w:val="auto"/>
        </w:rPr>
        <w:t xml:space="preserve"> </w:t>
      </w:r>
      <w:r w:rsidRPr="009B3579" w:rsidR="008F4C78">
        <w:rPr>
          <w:color w:val="auto"/>
        </w:rPr>
        <w:t>Dazu hatten sie drei Versuche, die jeweils miteinander verglichen w</w:t>
      </w:r>
      <w:r w:rsidRPr="009B3579" w:rsidR="00E44B48">
        <w:rPr>
          <w:color w:val="auto"/>
        </w:rPr>
        <w:t xml:space="preserve">orden sind. </w:t>
      </w:r>
      <w:r w:rsidRPr="009B3579" w:rsidR="00D82460">
        <w:rPr>
          <w:color w:val="auto"/>
        </w:rPr>
        <w:t>Aufgefallen ist hierbei, dass keine der vier KIs sich an die vorgegebenen zehn Sätze g</w:t>
      </w:r>
      <w:r w:rsidRPr="009B3579" w:rsidR="004D573C">
        <w:rPr>
          <w:color w:val="auto"/>
        </w:rPr>
        <w:t>ehalte</w:t>
      </w:r>
      <w:r w:rsidRPr="009B3579" w:rsidR="00F05FDC">
        <w:rPr>
          <w:color w:val="auto"/>
        </w:rPr>
        <w:t>n, sondern</w:t>
      </w:r>
      <w:r w:rsidRPr="009B3579" w:rsidR="004D573C">
        <w:rPr>
          <w:color w:val="auto"/>
        </w:rPr>
        <w:t xml:space="preserve"> diese um eine Vielzahl von Sätzen überschritten hat.</w:t>
      </w:r>
    </w:p>
    <w:p w:rsidRPr="009B3579" w:rsidR="00C628C0" w:rsidP="00613B1E" w:rsidRDefault="00F026D3" w14:paraId="2AB64DA1" w14:textId="389D1F90">
      <w:pPr>
        <w:ind w:left="0" w:firstLine="0"/>
        <w:rPr>
          <w:color w:val="auto"/>
        </w:rPr>
      </w:pPr>
      <w:r w:rsidRPr="009B3579">
        <w:rPr>
          <w:color w:val="auto"/>
        </w:rPr>
        <w:t xml:space="preserve">Mit zweimal 13 und einmal 16 Sätzen hat sich Copy.ai </w:t>
      </w:r>
      <w:r w:rsidRPr="009B3579" w:rsidR="00CF7727">
        <w:rPr>
          <w:color w:val="auto"/>
        </w:rPr>
        <w:t xml:space="preserve">noch am besten an die Vorgabe gehalten. </w:t>
      </w:r>
      <w:r w:rsidRPr="009B3579" w:rsidR="00AA3FB9">
        <w:rPr>
          <w:color w:val="auto"/>
        </w:rPr>
        <w:t>Die Geschichten knüpfen gut an die vorgegebenen Sätze an und weisen keinerlei Ähnlichkeiten auf.</w:t>
      </w:r>
    </w:p>
    <w:p w:rsidRPr="009B3579" w:rsidR="00BC0A38" w:rsidP="00613B1E" w:rsidRDefault="00B33629" w14:paraId="27CFAF57" w14:textId="0959662C">
      <w:pPr>
        <w:ind w:left="0" w:firstLine="0"/>
        <w:rPr>
          <w:color w:val="auto"/>
        </w:rPr>
      </w:pPr>
      <w:r w:rsidRPr="009B3579">
        <w:rPr>
          <w:color w:val="auto"/>
        </w:rPr>
        <w:t xml:space="preserve">Auch die Geschichten von PopAi knüpfen gut an die </w:t>
      </w:r>
      <w:r w:rsidRPr="009B3579" w:rsidR="00F0154C">
        <w:rPr>
          <w:color w:val="auto"/>
        </w:rPr>
        <w:t xml:space="preserve">drei Sätze an. Die Geschichten sind verschieden und auch die Namen </w:t>
      </w:r>
      <w:r w:rsidRPr="009B3579" w:rsidR="0023634E">
        <w:rPr>
          <w:color w:val="auto"/>
        </w:rPr>
        <w:t xml:space="preserve">der Charaktere </w:t>
      </w:r>
      <w:r w:rsidRPr="009B3579" w:rsidR="00F0154C">
        <w:rPr>
          <w:color w:val="auto"/>
        </w:rPr>
        <w:t xml:space="preserve">kommen nicht mehrfach vor. </w:t>
      </w:r>
      <w:r w:rsidRPr="009B3579" w:rsidR="0023634E">
        <w:rPr>
          <w:color w:val="auto"/>
        </w:rPr>
        <w:t>Lediglich die Durchschnittlich 21 Sätze sind ein negativer Aspekt.</w:t>
      </w:r>
    </w:p>
    <w:p w:rsidRPr="009B3579" w:rsidR="0039447B" w:rsidP="00613B1E" w:rsidRDefault="000B095D" w14:paraId="6A7AD762" w14:textId="6C05E3B0">
      <w:pPr>
        <w:ind w:left="0" w:firstLine="0"/>
        <w:rPr>
          <w:color w:val="auto"/>
        </w:rPr>
      </w:pPr>
      <w:r w:rsidRPr="009B3579">
        <w:rPr>
          <w:color w:val="auto"/>
        </w:rPr>
        <w:t xml:space="preserve">Weder die Geschichten von </w:t>
      </w:r>
      <w:r w:rsidRPr="009B3579" w:rsidR="00CC5912">
        <w:rPr>
          <w:color w:val="auto"/>
        </w:rPr>
        <w:t>ChatGPT</w:t>
      </w:r>
      <w:r w:rsidRPr="009B3579">
        <w:rPr>
          <w:color w:val="auto"/>
        </w:rPr>
        <w:t xml:space="preserve"> noch die von Writesonic knü</w:t>
      </w:r>
      <w:r w:rsidRPr="009B3579" w:rsidR="00586C4D">
        <w:rPr>
          <w:color w:val="auto"/>
        </w:rPr>
        <w:t>pfen gut an die vorgegebenen Sätze an</w:t>
      </w:r>
      <w:r w:rsidRPr="009B3579" w:rsidR="00A3543C">
        <w:rPr>
          <w:color w:val="auto"/>
        </w:rPr>
        <w:t xml:space="preserve">. Es werden mehrmals dieselben Namen verwendet </w:t>
      </w:r>
      <w:r w:rsidRPr="009B3579" w:rsidR="00A57F08">
        <w:rPr>
          <w:color w:val="auto"/>
        </w:rPr>
        <w:t>und a</w:t>
      </w:r>
      <w:r w:rsidRPr="009B3579" w:rsidR="00E85BE4">
        <w:rPr>
          <w:color w:val="auto"/>
        </w:rPr>
        <w:t>u</w:t>
      </w:r>
      <w:r w:rsidRPr="009B3579" w:rsidR="00A57F08">
        <w:rPr>
          <w:color w:val="auto"/>
        </w:rPr>
        <w:t xml:space="preserve">ch die Geschichten ähneln sich. </w:t>
      </w:r>
    </w:p>
    <w:p w:rsidRPr="009B3579" w:rsidR="00651FA5" w:rsidP="00613B1E" w:rsidRDefault="00016438" w14:paraId="241B6C57" w14:textId="29490126">
      <w:pPr>
        <w:ind w:left="0" w:firstLine="0"/>
        <w:rPr>
          <w:color w:val="auto"/>
        </w:rPr>
      </w:pPr>
      <w:r w:rsidRPr="009B3579">
        <w:rPr>
          <w:color w:val="auto"/>
        </w:rPr>
        <w:t xml:space="preserve">Copy.ai und PopAi lassen sich </w:t>
      </w:r>
      <w:r w:rsidRPr="009B3579" w:rsidR="00C62B25">
        <w:rPr>
          <w:color w:val="auto"/>
        </w:rPr>
        <w:t>demnach</w:t>
      </w:r>
      <w:r w:rsidRPr="009B3579">
        <w:rPr>
          <w:color w:val="auto"/>
        </w:rPr>
        <w:t xml:space="preserve"> als recht kreativ bezeichnen, </w:t>
      </w:r>
      <w:r w:rsidRPr="009B3579" w:rsidR="00FE286E">
        <w:rPr>
          <w:color w:val="auto"/>
        </w:rPr>
        <w:t>ChatGPT und Writesonic jedoch eher weniger.</w:t>
      </w:r>
    </w:p>
    <w:p w:rsidRPr="009B3579" w:rsidR="00A55280" w:rsidP="00613B1E" w:rsidRDefault="00A55280" w14:paraId="19C65E48" w14:textId="547405D8">
      <w:pPr>
        <w:ind w:left="0" w:firstLine="0"/>
        <w:rPr>
          <w:color w:val="auto"/>
        </w:rPr>
      </w:pPr>
    </w:p>
    <w:p w:rsidRPr="009B3579" w:rsidR="00A55280" w:rsidP="00613B1E" w:rsidRDefault="00856D42" w14:paraId="613A18E0" w14:textId="2C46B279">
      <w:pPr>
        <w:ind w:left="0" w:firstLine="0"/>
        <w:rPr>
          <w:color w:val="auto"/>
        </w:rPr>
      </w:pPr>
      <w:r>
        <w:rPr>
          <w:color w:val="auto"/>
        </w:rPr>
        <w:t xml:space="preserve">Zusammenfassend lässt sich festhalten, dass </w:t>
      </w:r>
      <w:r w:rsidR="000733C1">
        <w:rPr>
          <w:color w:val="auto"/>
        </w:rPr>
        <w:t>PopAi in den meisten Tests am besten abgeschnitten hat</w:t>
      </w:r>
      <w:r w:rsidR="003B3B14">
        <w:rPr>
          <w:color w:val="auto"/>
        </w:rPr>
        <w:t xml:space="preserve">. </w:t>
      </w:r>
      <w:r w:rsidR="00D853A7">
        <w:rPr>
          <w:color w:val="auto"/>
        </w:rPr>
        <w:t xml:space="preserve">Nutzer sollten jedoch </w:t>
      </w:r>
      <w:r w:rsidR="0045159D">
        <w:rPr>
          <w:color w:val="auto"/>
        </w:rPr>
        <w:t xml:space="preserve">je nach Verwendungszweck </w:t>
      </w:r>
      <w:r w:rsidR="00A01A18">
        <w:rPr>
          <w:color w:val="auto"/>
        </w:rPr>
        <w:t>selbst</w:t>
      </w:r>
      <w:r w:rsidR="00797130">
        <w:rPr>
          <w:color w:val="auto"/>
        </w:rPr>
        <w:t xml:space="preserve"> abwägen, welche KI </w:t>
      </w:r>
      <w:r w:rsidR="008C72EB">
        <w:rPr>
          <w:color w:val="auto"/>
        </w:rPr>
        <w:t xml:space="preserve">die </w:t>
      </w:r>
      <w:r w:rsidR="007579BA">
        <w:rPr>
          <w:color w:val="auto"/>
        </w:rPr>
        <w:t>meisten Vorteile bietet.</w:t>
      </w:r>
    </w:p>
    <w:p w:rsidRPr="009B3579" w:rsidR="00A55280" w:rsidP="00613B1E" w:rsidRDefault="00A55280" w14:paraId="2680D06C" w14:textId="78E1BFC8">
      <w:pPr>
        <w:ind w:left="0" w:firstLine="0"/>
        <w:rPr>
          <w:color w:val="auto"/>
        </w:rPr>
      </w:pPr>
    </w:p>
    <w:p w:rsidRPr="009B3579" w:rsidR="2DF0B718" w:rsidP="2DF0B718" w:rsidRDefault="2DF0B718" w14:paraId="34D02667" w14:textId="70770CFB"/>
    <w:p w:rsidRPr="009B3579" w:rsidR="2DF0B718" w:rsidP="2DF0B718" w:rsidRDefault="340E4501" w14:paraId="07E3FD45" w14:textId="76FBE4D5">
      <w:pPr>
        <w:pStyle w:val="Heading2"/>
        <w:ind w:left="386" w:hanging="401"/>
        <w:rPr>
          <w:lang w:val="de-DE"/>
        </w:rPr>
      </w:pPr>
      <w:bookmarkStart w:name="_Toc1315054886" w:id="2006469605"/>
      <w:r w:rsidRPr="25527BE6" w:rsidR="25527BE6">
        <w:rPr>
          <w:lang w:val="de-DE"/>
        </w:rPr>
        <w:t>KI-Detektoren</w:t>
      </w:r>
      <w:bookmarkEnd w:id="2006469605"/>
    </w:p>
    <w:p w:rsidRPr="009B3579" w:rsidR="00023ED2" w:rsidP="00023ED2" w:rsidRDefault="00023ED2" w14:paraId="5CA90A1F" w14:textId="77777777"/>
    <w:p w:rsidRPr="009B3579" w:rsidR="2DF0B718" w:rsidP="00D00AEC" w:rsidRDefault="00D00AEC" w14:paraId="73C6B84A" w14:textId="12D2B62A">
      <w:pPr>
        <w:pStyle w:val="Heading4"/>
      </w:pPr>
      <w:r w:rsidRPr="009B3579">
        <w:t>6.3</w:t>
      </w:r>
      <w:r w:rsidRPr="009B3579" w:rsidR="00B02F6D">
        <w:t xml:space="preserve">.1 </w:t>
      </w:r>
      <w:r w:rsidRPr="009B3579" w:rsidR="00023ED2">
        <w:t>Bild-KI-Detektoren</w:t>
      </w:r>
    </w:p>
    <w:p w:rsidRPr="009B3579" w:rsidR="00023ED2" w:rsidP="00023ED2" w:rsidRDefault="00023ED2" w14:paraId="1117FDCE" w14:textId="77777777"/>
    <w:p w:rsidRPr="009B3579" w:rsidR="00B966AF" w:rsidP="00B966AF" w:rsidRDefault="00B966AF" w14:paraId="3713A48E" w14:textId="28B92800">
      <w:r w:rsidRPr="009B3579">
        <w:t xml:space="preserve">Der heutige Markt für Bild-KI-Detektoren lässt sich </w:t>
      </w:r>
      <w:r w:rsidRPr="009B3579" w:rsidR="00D57C82">
        <w:t>zu</w:t>
      </w:r>
      <w:r w:rsidRPr="009B3579">
        <w:t xml:space="preserve"> fünf </w:t>
      </w:r>
      <w:r w:rsidRPr="009B3579" w:rsidR="00D57C82">
        <w:t>Detektoren</w:t>
      </w:r>
      <w:r w:rsidRPr="009B3579">
        <w:t xml:space="preserve"> zusammenfassen, wobei einer besonders herausragt. Der Bild-KI-Detektor von Hivermoderation.com</w:t>
      </w:r>
      <w:r w:rsidRPr="009B3579" w:rsidR="00D57C82">
        <w:rPr>
          <w:rStyle w:val="FootnoteReference"/>
        </w:rPr>
        <w:footnoteReference w:id="31"/>
      </w:r>
      <w:r w:rsidRPr="009B3579">
        <w:t xml:space="preserve"> hat sich in unseren Tests und in vielen Forenbeiträgen als der beste KI-Bild-Detektor erwiesen.</w:t>
      </w:r>
      <w:r w:rsidRPr="009B3579" w:rsidR="00D57C82">
        <w:rPr>
          <w:rStyle w:val="FootnoteReference"/>
        </w:rPr>
        <w:footnoteReference w:id="32"/>
      </w:r>
    </w:p>
    <w:p w:rsidRPr="009B3579" w:rsidR="00B966AF" w:rsidP="00B966AF" w:rsidRDefault="00B966AF" w14:paraId="079CA8FE" w14:textId="77777777"/>
    <w:p w:rsidRPr="009B3579" w:rsidR="00B966AF" w:rsidP="00B966AF" w:rsidRDefault="00B966AF" w14:paraId="200BBDBD" w14:textId="08763806">
      <w:r w:rsidRPr="009B3579">
        <w:t xml:space="preserve">Dies liegt vor allem daran, dass er nach dem aktuellen Stand der Technik kaum mehr überlistet werden kann, es sei denn, es erfolgt eine erhebliche Veränderung am Originalbild, die auch von einem Menschen erkannt werden könnte. </w:t>
      </w:r>
      <w:r w:rsidRPr="009B3579" w:rsidR="001E0928">
        <w:t xml:space="preserve">Zudem sind Exploits, die </w:t>
      </w:r>
      <w:r w:rsidRPr="009B3579" w:rsidR="00F3608A">
        <w:t xml:space="preserve">vor </w:t>
      </w:r>
      <w:r w:rsidRPr="009B3579" w:rsidR="001E0928">
        <w:t xml:space="preserve">lediglich </w:t>
      </w:r>
      <w:r w:rsidRPr="009B3579" w:rsidR="00F3608A">
        <w:t xml:space="preserve">3 Monaten noch </w:t>
      </w:r>
      <w:r w:rsidRPr="009B3579" w:rsidR="001E0928">
        <w:t>wirkungsvoll</w:t>
      </w:r>
      <w:r w:rsidRPr="009B3579" w:rsidR="00F3608A">
        <w:t xml:space="preserve"> waren, heute nicht mehr</w:t>
      </w:r>
      <w:r w:rsidRPr="009B3579" w:rsidR="001E0928">
        <w:t xml:space="preserve"> wirksam. Dies ist größtenteils auf das engagierte</w:t>
      </w:r>
      <w:r w:rsidRPr="009B3579" w:rsidR="006577B8">
        <w:t xml:space="preserve"> Team </w:t>
      </w:r>
      <w:r w:rsidRPr="009B3579" w:rsidR="001E0928">
        <w:t xml:space="preserve">von </w:t>
      </w:r>
      <w:r w:rsidRPr="009B3579" w:rsidR="006577B8">
        <w:t xml:space="preserve">Hivermoderation.com </w:t>
      </w:r>
      <w:r w:rsidRPr="009B3579" w:rsidR="001E0928">
        <w:t>zurückzuführen, das</w:t>
      </w:r>
      <w:r w:rsidRPr="009B3579" w:rsidR="006577B8">
        <w:t xml:space="preserve"> den Detektor </w:t>
      </w:r>
      <w:r w:rsidRPr="009B3579" w:rsidR="001E0928">
        <w:t>kontinuierlich verbessert.</w:t>
      </w:r>
      <w:r w:rsidRPr="009B3579" w:rsidR="006577B8">
        <w:t xml:space="preserve"> </w:t>
      </w:r>
      <w:r w:rsidRPr="009B3579">
        <w:t>Hivermoderation.com führt somit die Rangliste an, gefolgt von anderen KI-Bild-Detektoren, die mit ihren durchschnittlichen Ergebnissen nicht überzeugen können.</w:t>
      </w:r>
    </w:p>
    <w:p w:rsidRPr="009B3579" w:rsidR="00B966AF" w:rsidP="00B966AF" w:rsidRDefault="00B966AF" w14:paraId="7D7ACE9A" w14:textId="77777777"/>
    <w:p w:rsidRPr="009B3579" w:rsidR="00B966AF" w:rsidP="00B966AF" w:rsidRDefault="00B966AF" w14:paraId="6B54ED11" w14:textId="5BA9B04C">
      <w:r w:rsidRPr="009B3579">
        <w:t>Ein Beispiel hierfür ist die Website Aiornot.com</w:t>
      </w:r>
      <w:r w:rsidRPr="009B3579" w:rsidR="00D57C82">
        <w:rPr>
          <w:rStyle w:val="FootnoteReference"/>
        </w:rPr>
        <w:footnoteReference w:id="33"/>
      </w:r>
      <w:r w:rsidRPr="009B3579">
        <w:t>, die keinen Score liefert, sondern lediglich anzeigt, ob ein Bild von einem Menschen oder einer KI erstellt wurde. Allerdings neigt dieser Detektor zu vielen falschen Aussagen und klassifiziert Bilder, die von Menschen erstellt wurden, fälschlicherweise als KI-generiert. Gleichzeitig kann man durch einfaches Hinzufügen von gaußschem Rauschen zu einem KI-generierten Bild den Detektor täuschen und vorgeben, dass das Bild von einem Menschen stammt.</w:t>
      </w:r>
    </w:p>
    <w:p w:rsidRPr="009B3579" w:rsidR="00B966AF" w:rsidP="00B966AF" w:rsidRDefault="00B966AF" w14:paraId="3417A095" w14:textId="77777777"/>
    <w:p w:rsidRPr="009B3579" w:rsidR="00AA1D9F" w:rsidP="00023ED2" w:rsidRDefault="00B966AF" w14:paraId="661FE78A" w14:textId="6AEF1FBA">
      <w:r w:rsidRPr="009B3579">
        <w:t>Etwas bessere Detektoren sind IsItAi.com</w:t>
      </w:r>
      <w:r w:rsidRPr="009B3579" w:rsidR="00D57C82">
        <w:rPr>
          <w:rStyle w:val="FootnoteReference"/>
        </w:rPr>
        <w:footnoteReference w:id="34"/>
      </w:r>
      <w:r w:rsidRPr="009B3579">
        <w:t>, ein selbst erstellter Detektor auf Huggingface.co</w:t>
      </w:r>
      <w:r w:rsidRPr="009B3579" w:rsidR="00D57C82">
        <w:rPr>
          <w:rStyle w:val="FootnoteReference"/>
        </w:rPr>
        <w:footnoteReference w:id="35"/>
      </w:r>
      <w:r w:rsidRPr="009B3579">
        <w:t xml:space="preserve"> und Illuminarty.ai</w:t>
      </w:r>
      <w:r w:rsidRPr="009B3579" w:rsidR="00D57C82">
        <w:rPr>
          <w:rStyle w:val="FootnoteReference"/>
        </w:rPr>
        <w:footnoteReference w:id="36"/>
      </w:r>
      <w:r w:rsidRPr="009B3579">
        <w:t>. Alle drei Detektoren erkennen Bilder, die von einer KI generiert wurden und nicht nachträglich manipuliert wurden, ziemlich sicher als KI-generiert. Bei nachträglichen Änderungen variiert jedoch die Zuverlässigkeit von Bild zu Bild. Manchmal kann gaußsches Rauschen den Score auf 5% reduzieren, während in anderen Fällen nichts passiert. Der Hauptgrund, warum diese drei Detektoren bei uns nur auf dem zweiten Platz landen, liegt darin, dass sie überlistet werden können, was bei Hivermoderation.com nahezu unmöglich ist.</w:t>
      </w:r>
    </w:p>
    <w:p w:rsidRPr="009B3579" w:rsidR="00B966AF" w:rsidP="00B966AF" w:rsidRDefault="00B966AF" w14:paraId="4496EB6A" w14:textId="77777777"/>
    <w:p w:rsidRPr="009B3579" w:rsidR="00C90093" w:rsidP="009D516C" w:rsidRDefault="00E92E84" w14:paraId="0F844495" w14:textId="78A34690">
      <w:pPr>
        <w:ind w:left="0" w:firstLine="0"/>
      </w:pPr>
      <w:r w:rsidRPr="009B3579">
        <w:t>Insgesamt zeigt sich, dass der Bild-KI-Detektor von Hivermoderation.com aufgrund seiner beeindruckenden Unüberlistbarkeit an der Spitze steht. Trotz einiger solider Alternativen bleibt Hivermoderation.com durch seine zuverlässige Erkennung von KI-generierten Bildern und der robusten Resistenz gegenüber Täuschungsversuchen weiterhin das Maß der Dinge.</w:t>
      </w:r>
    </w:p>
    <w:p w:rsidRPr="009B3579" w:rsidR="00E92E84" w:rsidP="009D516C" w:rsidRDefault="00E92E84" w14:paraId="1BE652BF" w14:textId="77777777">
      <w:pPr>
        <w:ind w:left="0" w:firstLine="0"/>
      </w:pPr>
    </w:p>
    <w:p w:rsidRPr="009B3579" w:rsidR="00AA1D9F" w:rsidP="00AA1D9F" w:rsidRDefault="00474E59" w14:paraId="0B2BD0A4" w14:textId="6BC514A2">
      <w:pPr>
        <w:pStyle w:val="Heading4"/>
      </w:pPr>
      <w:r w:rsidRPr="009B3579">
        <w:t>6.3.2 Text-KI-Detektoren</w:t>
      </w:r>
    </w:p>
    <w:p w:rsidR="551D9DF7" w:rsidP="551D9DF7" w:rsidRDefault="551D9DF7" w14:paraId="00892BB1" w14:textId="3FD16570"/>
    <w:p w:rsidR="340E4501" w:rsidP="340E4501" w:rsidRDefault="340E4501" w14:paraId="358444DE" w14:textId="79CDD504">
      <w:pPr>
        <w:spacing w:after="0"/>
        <w:jc w:val="both"/>
        <w:rPr>
          <w:szCs w:val="24"/>
        </w:rPr>
      </w:pPr>
      <w:r w:rsidRPr="340E4501">
        <w:rPr>
          <w:szCs w:val="24"/>
        </w:rPr>
        <w:t xml:space="preserve">Ebenfalls lässt sich der heutige Markt für Text-KI-Detektoren auf einige wenige Detektoren zusammenfassen, wobei auch hier einer besonders herausragt. Der Text-KI-Detektor von GPTZero.me hat sich in unserem Test als einer der besten Text-KI-Detektoren erwiesen. </w:t>
      </w:r>
    </w:p>
    <w:p w:rsidR="340E4501" w:rsidP="340E4501" w:rsidRDefault="340E4501" w14:paraId="089D5212" w14:textId="183EEE8F">
      <w:pPr>
        <w:spacing w:after="0"/>
        <w:jc w:val="both"/>
        <w:rPr>
          <w:szCs w:val="24"/>
        </w:rPr>
      </w:pPr>
    </w:p>
    <w:p w:rsidR="340E4501" w:rsidP="340E4501" w:rsidRDefault="340E4501" w14:paraId="296CC53C" w14:textId="2977C745">
      <w:pPr>
        <w:spacing w:after="0"/>
        <w:jc w:val="both"/>
        <w:rPr>
          <w:szCs w:val="24"/>
        </w:rPr>
      </w:pPr>
      <w:r w:rsidRPr="340E4501">
        <w:rPr>
          <w:szCs w:val="24"/>
        </w:rPr>
        <w:t xml:space="preserve">Wir haben bei den einzelnen Tests versucht, den Text so zu verändern, dass dieser menschlicher wirkte, indem wir die angesprochenen Punkte in der Funktionsweise von Text-KI-Detektoren um ungefähr 10% verstärken bzw. abschwächen. </w:t>
      </w:r>
    </w:p>
    <w:p w:rsidR="340E4501" w:rsidP="340E4501" w:rsidRDefault="340E4501" w14:paraId="2CAE8FD9" w14:textId="64BF4F14">
      <w:pPr>
        <w:spacing w:after="0"/>
        <w:jc w:val="both"/>
        <w:rPr>
          <w:szCs w:val="24"/>
        </w:rPr>
      </w:pPr>
    </w:p>
    <w:p w:rsidR="340E4501" w:rsidP="340E4501" w:rsidRDefault="340E4501" w14:paraId="4F52DA7C" w14:textId="1DC8BF2A">
      <w:pPr>
        <w:spacing w:after="0"/>
        <w:jc w:val="both"/>
        <w:rPr>
          <w:szCs w:val="24"/>
        </w:rPr>
      </w:pPr>
      <w:r w:rsidRPr="340E4501">
        <w:rPr>
          <w:szCs w:val="24"/>
        </w:rPr>
        <w:t xml:space="preserve">Dabei hat der Text AI Detektor GPTZero mit am besten abgeschnitten. Dieser konnte einen durchschnittlichen Score von 90% über alle Punkte hinweg halten und als wir alle Punkte gleichzeitig angepasst haben, ist er dennoch mit einem Score von 50% relativ zuverlässig. Der Erfolg von GPTZero lässt sich ebenfalls in einem anderen Text-KI-Detektor wiederfinden. Detecting-AI.com konnte ähnliche Ergebnisse erzielen, mit durchschnittlichen 75%, wenn die Punkte einzeln verändert werden oder mit einem stolzen Ergebnis von 48% als alle Punkte gleichzeitig angepasst wurden. </w:t>
      </w:r>
    </w:p>
    <w:p w:rsidR="340E4501" w:rsidP="340E4501" w:rsidRDefault="340E4501" w14:paraId="39E84C37" w14:textId="687CBCE5">
      <w:pPr>
        <w:spacing w:after="0"/>
        <w:jc w:val="both"/>
        <w:rPr>
          <w:szCs w:val="24"/>
        </w:rPr>
      </w:pPr>
    </w:p>
    <w:p w:rsidR="340E4501" w:rsidP="340E4501" w:rsidRDefault="340E4501" w14:paraId="2F13EA01" w14:textId="011B1A80">
      <w:pPr>
        <w:spacing w:after="0"/>
        <w:jc w:val="both"/>
        <w:rPr>
          <w:szCs w:val="24"/>
        </w:rPr>
      </w:pPr>
      <w:r w:rsidRPr="340E4501">
        <w:rPr>
          <w:szCs w:val="24"/>
        </w:rPr>
        <w:t>Dieser Erfolg lässt sich darauf zurückführen, dass diese beiden Text-KI-Detektoren unterschiedlich funktionieren als die restlichen Text-KI-Detektoren. Sowohl GPTZero als auch Detecting-AI analysieren den Text satzweise, wodurch jeder Satz einzeln in die Bewertung mit einfließt, wodurch eine bessere Einschätzung des gesamten Textes erzielt werden kann. Wir haben ebenfalls andere Text-KI-Detektoren getestet wie Scribbr.com oder Grammica.com, jedoch erzeugten diese schlechtere Ergebnisse, da sie schon bei den minimalsten Veränderungen sehr überzeugt waren, dass der Text von einem Menschen geschrieben wurde. Vor allem haben Rechtschreibfehler eine große Auswirkung gehabt, wodurch einige der Text-KI-Detektoren, nach dem Einfügen von vereinzelten Rechtschreibfehlern, den Text als 100% menschlich klassifiziert haben.</w:t>
      </w:r>
    </w:p>
    <w:p w:rsidR="340E4501" w:rsidP="340E4501" w:rsidRDefault="340E4501" w14:paraId="59F744FB" w14:textId="414BA329">
      <w:pPr>
        <w:spacing w:after="0"/>
        <w:jc w:val="both"/>
        <w:rPr>
          <w:szCs w:val="24"/>
        </w:rPr>
      </w:pPr>
    </w:p>
    <w:p w:rsidR="340E4501" w:rsidP="340E4501" w:rsidRDefault="340E4501" w14:paraId="7385A117" w14:textId="2D7F0A4D">
      <w:pPr>
        <w:spacing w:after="0"/>
        <w:jc w:val="both"/>
        <w:rPr>
          <w:szCs w:val="24"/>
        </w:rPr>
      </w:pPr>
      <w:r w:rsidRPr="340E4501">
        <w:rPr>
          <w:szCs w:val="24"/>
        </w:rPr>
        <w:t xml:space="preserve">Zwischen den guten Text-KI-Detektoren und den schlechten Text-KI-Detektoren konnte ein anderer Text-KI-Detektor herausstechen, welcher ebenfalls mittelmäßige bis gute Ergebnisse liefern konnte. Der Text-KI-Detektor von Copyleaks konnte bei fast allen Punkten zuverlässig Texte von KI erkennen. Jedoch hatte auch dieser Text-KI-Detektor eine große Schwachstelle. Dies sind die Rechtschreibfehler, da er auch bei vereinzelten Rechtschreibfehlern davon überzeugt war, dass der vorliegende Text von einem Menschen geschrieben wurde. Daher reihen wir Copyleaks in der Mitte auf. Er verdient den zweiten Platz. </w:t>
      </w:r>
    </w:p>
    <w:p w:rsidR="340E4501" w:rsidP="340E4501" w:rsidRDefault="340E4501" w14:paraId="73D34251" w14:textId="070C4076">
      <w:pPr>
        <w:spacing w:after="0"/>
        <w:jc w:val="both"/>
        <w:rPr>
          <w:szCs w:val="24"/>
        </w:rPr>
      </w:pPr>
    </w:p>
    <w:p w:rsidR="340E4501" w:rsidP="340E4501" w:rsidRDefault="340E4501" w14:paraId="0AFA4744" w14:textId="42CA2C30">
      <w:pPr>
        <w:spacing w:after="0"/>
        <w:jc w:val="both"/>
        <w:rPr>
          <w:szCs w:val="24"/>
        </w:rPr>
      </w:pPr>
      <w:r w:rsidRPr="340E4501">
        <w:rPr>
          <w:szCs w:val="24"/>
        </w:rPr>
        <w:t>Zusammengefasst kann man sagen, dass sowohl GPTZero als auch Detecting-AI die Text-KI-Detektor-Szene aufgrund ihrer Zuverlässigkeit anführen, dicht gefolgt von Copyleaks, welcher ebenfalls zuverlässige Antworten liefern konnte. Dadurch bleibt immer noch eine kleine Auswahl übrig, falls man mit einem der Text-KI-Detektoren nicht zufrieden ist.</w:t>
      </w:r>
    </w:p>
    <w:p w:rsidR="340E4501" w:rsidP="340E4501" w:rsidRDefault="340E4501" w14:paraId="461300AC" w14:textId="02DE1E68"/>
    <w:p w:rsidRPr="009B3579" w:rsidR="2DF0B718" w:rsidP="2DF0B718" w:rsidRDefault="2DF0B718" w14:paraId="56168545" w14:textId="7CDF8517">
      <w:pPr>
        <w:ind w:left="0"/>
        <w:rPr>
          <w:color w:val="70AD47" w:themeColor="accent6"/>
          <w:szCs w:val="24"/>
        </w:rPr>
      </w:pPr>
    </w:p>
    <w:p w:rsidRPr="009B3579" w:rsidR="00546ED0" w:rsidP="6FB0301D" w:rsidRDefault="00546ED0" w14:paraId="74F06B1D" w14:textId="14BF66A8"/>
    <w:p w:rsidRPr="009B3579" w:rsidR="00546ED0" w:rsidP="6FB0301D" w:rsidRDefault="340E4501" w14:paraId="44324F4B" w14:textId="66EAFC6E">
      <w:pPr>
        <w:pStyle w:val="Heading1"/>
        <w:ind w:left="341" w:right="393" w:hanging="356"/>
        <w:rPr>
          <w:lang w:val="de-DE"/>
        </w:rPr>
      </w:pPr>
      <w:bookmarkStart w:name="_Toc130648957" w:id="54160871"/>
      <w:r w:rsidRPr="25527BE6" w:rsidR="25527BE6">
        <w:rPr>
          <w:lang w:val="de-DE"/>
        </w:rPr>
        <w:t>Marktprognosen</w:t>
      </w:r>
      <w:bookmarkEnd w:id="54160871"/>
    </w:p>
    <w:p w:rsidRPr="009B3579" w:rsidR="16936D49" w:rsidP="16936D49" w:rsidRDefault="16936D49" w14:paraId="06B7CFC7" w14:textId="262D6C94"/>
    <w:p w:rsidRPr="009B3579" w:rsidR="16936D49" w:rsidP="16936D49" w:rsidRDefault="16936D49" w14:paraId="51571347" w14:textId="3349A264">
      <w:r w:rsidRPr="009B3579">
        <w:t xml:space="preserve">Die Nachfrage nach Automatisierung wächst und treibt die Einführung von KI-Technologien voran. Die Größe des deutschen KI-Marktes hat eine jährliche Wachstumsrate von 15,15% (CAGR 2024-2030).  Das Marktvolumen wird demnach bis 2030 wahrscheinlich auf 27,27Mrd. € steigen. KI wird in Zukunft also eine immer größere Rolle spielen. </w:t>
      </w:r>
    </w:p>
    <w:p w:rsidRPr="009B3579" w:rsidR="16936D49" w:rsidP="16936D49" w:rsidRDefault="16936D49" w14:paraId="2001AC84" w14:textId="3F61616C">
      <w:r w:rsidRPr="009B3579">
        <w:t>Rechenleistung und Datenmengen werden immer größer, wodurch KIs besser trainiert und leistungsfähiger werden</w:t>
      </w:r>
      <w:r w:rsidRPr="009B3579">
        <w:rPr>
          <w:rStyle w:val="FootnoteReference"/>
        </w:rPr>
        <w:footnoteReference w:id="37"/>
      </w:r>
      <w:r w:rsidRPr="009B3579">
        <w:t>. Die Auswahl an Gebieten, in denen sie eingesetzt werden könnten, wird immer größer. Sie könnte die Gesundheit älterer und kranker Menschen permanent überwachen, Verkehrssysteme verbessern oder den Straßenverkehr sicherer machen, da sie gefährliche Situationen schneller erkennen und auf diese reagieren kann. KI könnte auch Lehrmethoden verbessern und effektivere Nachhilfe geben, da sie sich an individuelle Vorlieben und Bedürfnisse anpassen kann</w:t>
      </w:r>
      <w:r w:rsidRPr="009B3579">
        <w:rPr>
          <w:rStyle w:val="FootnoteReference"/>
        </w:rPr>
        <w:footnoteReference w:id="38"/>
      </w:r>
      <w:r w:rsidRPr="009B3579">
        <w:t>.</w:t>
      </w:r>
    </w:p>
    <w:p w:rsidRPr="009B3579" w:rsidR="16936D49" w:rsidP="16936D49" w:rsidRDefault="16936D49" w14:paraId="2903E096" w14:textId="1FE2D7C3">
      <w:r w:rsidRPr="009B3579">
        <w:t>In der Industrie könnte es fahrerlose Transportsysteme geben. Auch Basistechnologien für autonome Fabriken sind möglich. Im Alltag könnten durch KI gesteuerte Roboter und Drohnen unsere Pakete liefern, die Autos könnten autonom fahren und unser Haushalt wird von Robotern geführt</w:t>
      </w:r>
      <w:r w:rsidRPr="009B3579">
        <w:rPr>
          <w:rStyle w:val="FootnoteReference"/>
        </w:rPr>
        <w:footnoteReference w:id="39"/>
      </w:r>
      <w:r w:rsidRPr="009B3579">
        <w:t xml:space="preserve">. </w:t>
      </w:r>
    </w:p>
    <w:p w:rsidRPr="009B3579" w:rsidR="6BC84C07" w:rsidP="6BC84C07" w:rsidRDefault="6BC84C07" w14:paraId="5AA48090" w14:textId="73E79C21"/>
    <w:p w:rsidR="00546ED0" w:rsidP="006D0450" w:rsidRDefault="00546ED0" w14:paraId="62A29A8A" w14:textId="1FAE3F0B">
      <w:pPr>
        <w:ind w:left="0" w:firstLine="0"/>
      </w:pPr>
    </w:p>
    <w:p w:rsidR="006D0450" w:rsidP="006D0450" w:rsidRDefault="006D0450" w14:paraId="0C515FFE" w14:textId="77777777">
      <w:pPr>
        <w:ind w:left="0" w:firstLine="0"/>
      </w:pPr>
    </w:p>
    <w:p w:rsidR="00546ED0" w:rsidP="6FB0301D" w:rsidRDefault="340E4501" w14:paraId="6FF5027F" w14:textId="0B24892D">
      <w:pPr>
        <w:pStyle w:val="Heading1"/>
        <w:ind w:left="341" w:right="393" w:hanging="356"/>
        <w:rPr/>
      </w:pPr>
      <w:bookmarkStart w:name="_Toc1602321847" w:id="1117035324"/>
      <w:r w:rsidR="25527BE6">
        <w:rPr/>
        <w:t>Fazit</w:t>
      </w:r>
      <w:bookmarkEnd w:id="1117035324"/>
    </w:p>
    <w:p w:rsidR="00546ED0" w:rsidP="6FB0301D" w:rsidRDefault="00546ED0" w14:paraId="3BFACDA9" w14:textId="1A6E3873"/>
    <w:p w:rsidR="0083577A" w:rsidP="00CE7167" w:rsidRDefault="006D4D13" w14:paraId="7FCF50A6" w14:textId="21AA2BD9">
      <w:pPr>
        <w:rPr>
          <w:color w:val="auto"/>
          <w:szCs w:val="24"/>
        </w:rPr>
      </w:pPr>
      <w:r w:rsidRPr="00FF2F23">
        <w:rPr>
          <w:color w:val="auto"/>
          <w:szCs w:val="24"/>
        </w:rPr>
        <w:t xml:space="preserve">Künstliche </w:t>
      </w:r>
      <w:r w:rsidRPr="00FF2F23" w:rsidR="00E11997">
        <w:rPr>
          <w:color w:val="auto"/>
          <w:szCs w:val="24"/>
        </w:rPr>
        <w:t xml:space="preserve">Intelligenz ist vielseitig einsetzbar. </w:t>
      </w:r>
      <w:r w:rsidRPr="00FF2F23" w:rsidR="0026640C">
        <w:rPr>
          <w:color w:val="auto"/>
          <w:szCs w:val="24"/>
        </w:rPr>
        <w:t xml:space="preserve">Es ist schwer voraussagbar, was die Zukunft für KIs </w:t>
      </w:r>
      <w:r w:rsidRPr="00FF2F23" w:rsidR="00FF2F23">
        <w:rPr>
          <w:color w:val="auto"/>
          <w:szCs w:val="24"/>
        </w:rPr>
        <w:t>bereithält</w:t>
      </w:r>
      <w:r w:rsidRPr="00FF2F23" w:rsidR="0073145B">
        <w:rPr>
          <w:color w:val="auto"/>
          <w:szCs w:val="24"/>
        </w:rPr>
        <w:t xml:space="preserve">, aber die Möglichkeiten sind groß. </w:t>
      </w:r>
      <w:r w:rsidR="00417474">
        <w:rPr>
          <w:color w:val="auto"/>
          <w:szCs w:val="24"/>
        </w:rPr>
        <w:t>Ob im Bereich der Medizin</w:t>
      </w:r>
      <w:r w:rsidR="004F6FD5">
        <w:rPr>
          <w:color w:val="auto"/>
          <w:szCs w:val="24"/>
        </w:rPr>
        <w:t xml:space="preserve">, der Industrie </w:t>
      </w:r>
      <w:r w:rsidR="00610DED">
        <w:rPr>
          <w:color w:val="auto"/>
          <w:szCs w:val="24"/>
        </w:rPr>
        <w:t xml:space="preserve">oder sogar der Bildung, </w:t>
      </w:r>
      <w:r w:rsidR="002D09F4">
        <w:rPr>
          <w:color w:val="auto"/>
          <w:szCs w:val="24"/>
        </w:rPr>
        <w:t xml:space="preserve">sie wird uns </w:t>
      </w:r>
      <w:r w:rsidR="008E10B3">
        <w:rPr>
          <w:color w:val="auto"/>
          <w:szCs w:val="24"/>
        </w:rPr>
        <w:t xml:space="preserve">in </w:t>
      </w:r>
      <w:r w:rsidR="008B39C4">
        <w:rPr>
          <w:color w:val="auto"/>
          <w:szCs w:val="24"/>
        </w:rPr>
        <w:t>Zukunft bei den alltäglichsten Dingen b</w:t>
      </w:r>
      <w:r w:rsidR="005A353F">
        <w:rPr>
          <w:color w:val="auto"/>
          <w:szCs w:val="24"/>
        </w:rPr>
        <w:t xml:space="preserve">egleiten. </w:t>
      </w:r>
      <w:r w:rsidR="00194E98">
        <w:rPr>
          <w:color w:val="auto"/>
          <w:szCs w:val="24"/>
        </w:rPr>
        <w:t xml:space="preserve">Das wird allerdings noch einige Zeit dauern. </w:t>
      </w:r>
      <w:r w:rsidR="003202CE">
        <w:rPr>
          <w:color w:val="auto"/>
          <w:szCs w:val="24"/>
        </w:rPr>
        <w:t xml:space="preserve">Zuerst wird die Gesetzesgrundlage geklärt werden müssen. </w:t>
      </w:r>
      <w:r w:rsidR="00932705">
        <w:rPr>
          <w:color w:val="auto"/>
          <w:szCs w:val="24"/>
        </w:rPr>
        <w:t xml:space="preserve">KI sollte nicht unreguliert bleiben. </w:t>
      </w:r>
      <w:r w:rsidR="0004504B">
        <w:rPr>
          <w:color w:val="auto"/>
          <w:szCs w:val="24"/>
        </w:rPr>
        <w:t>*/ IRGENDWAS MIT ARBEITSPLÄTZEN VIELLEICHT NOCH</w:t>
      </w:r>
      <w:r w:rsidR="00E173A2">
        <w:rPr>
          <w:color w:val="auto"/>
          <w:szCs w:val="24"/>
        </w:rPr>
        <w:t xml:space="preserve"> </w:t>
      </w:r>
      <w:r w:rsidR="0004504B">
        <w:rPr>
          <w:color w:val="auto"/>
          <w:szCs w:val="24"/>
        </w:rPr>
        <w:t>*/</w:t>
      </w:r>
      <w:r w:rsidR="00CF1AAD">
        <w:rPr>
          <w:color w:val="auto"/>
          <w:szCs w:val="24"/>
        </w:rPr>
        <w:t xml:space="preserve"> </w:t>
      </w:r>
    </w:p>
    <w:p w:rsidRPr="00FF2F23" w:rsidR="00546ED0" w:rsidP="00CE7167" w:rsidRDefault="00FB2A71" w14:paraId="7A99B827" w14:textId="2D0CF304">
      <w:pPr>
        <w:rPr>
          <w:color w:val="auto"/>
          <w:szCs w:val="24"/>
        </w:rPr>
      </w:pPr>
      <w:r>
        <w:rPr>
          <w:color w:val="auto"/>
          <w:szCs w:val="24"/>
        </w:rPr>
        <w:t xml:space="preserve">Es bleibt mit </w:t>
      </w:r>
      <w:r w:rsidR="00DF07BD">
        <w:rPr>
          <w:color w:val="auto"/>
          <w:szCs w:val="24"/>
        </w:rPr>
        <w:t xml:space="preserve">Spannung </w:t>
      </w:r>
      <w:r w:rsidR="0083577A">
        <w:rPr>
          <w:color w:val="auto"/>
          <w:szCs w:val="24"/>
        </w:rPr>
        <w:t>abzuwarten, was die Zukunft für KI bereithält.</w:t>
      </w:r>
    </w:p>
    <w:p w:rsidR="007D7857" w:rsidP="007D7857" w:rsidRDefault="007D7857" w14:paraId="2CBF226D" w14:textId="77777777">
      <w:pPr>
        <w:rPr>
          <w:color w:val="70AD47" w:themeColor="accent6"/>
          <w:szCs w:val="24"/>
        </w:rPr>
      </w:pPr>
    </w:p>
    <w:p w:rsidR="007D7857" w:rsidP="007D7857" w:rsidRDefault="007D7857" w14:paraId="4B4376AA" w14:textId="77777777">
      <w:pPr>
        <w:rPr>
          <w:color w:val="70AD47" w:themeColor="accent6"/>
          <w:szCs w:val="24"/>
        </w:rPr>
      </w:pPr>
    </w:p>
    <w:p w:rsidR="007D7857" w:rsidP="007D7857" w:rsidRDefault="007D7857" w14:paraId="5AF514C4" w14:textId="77777777">
      <w:pPr>
        <w:rPr>
          <w:color w:val="70AD47" w:themeColor="accent6"/>
          <w:szCs w:val="24"/>
        </w:rPr>
      </w:pPr>
    </w:p>
    <w:p w:rsidR="007D7857" w:rsidP="007D7857" w:rsidRDefault="007D7857" w14:paraId="2BA2F246" w14:textId="77777777">
      <w:pPr>
        <w:rPr>
          <w:color w:val="70AD47" w:themeColor="accent6"/>
          <w:szCs w:val="24"/>
        </w:rPr>
      </w:pPr>
    </w:p>
    <w:p w:rsidR="007D7857" w:rsidP="007D7857" w:rsidRDefault="007D7857" w14:paraId="56E6DCEF" w14:textId="77777777">
      <w:pPr>
        <w:rPr>
          <w:color w:val="70AD47" w:themeColor="accent6"/>
          <w:szCs w:val="24"/>
        </w:rPr>
      </w:pPr>
    </w:p>
    <w:p w:rsidR="007D7857" w:rsidP="007D7857" w:rsidRDefault="007D7857" w14:paraId="6E5ADE22" w14:textId="77777777">
      <w:pPr>
        <w:rPr>
          <w:color w:val="70AD47" w:themeColor="accent6"/>
          <w:szCs w:val="24"/>
        </w:rPr>
      </w:pPr>
    </w:p>
    <w:p w:rsidR="007D7857" w:rsidP="007D7857" w:rsidRDefault="007D7857" w14:paraId="460D76C8" w14:textId="77777777">
      <w:pPr>
        <w:rPr>
          <w:color w:val="70AD47" w:themeColor="accent6"/>
          <w:szCs w:val="24"/>
        </w:rPr>
      </w:pPr>
    </w:p>
    <w:p w:rsidR="007D7857" w:rsidP="007D7857" w:rsidRDefault="007D7857" w14:paraId="391CBFFB" w14:textId="77777777">
      <w:pPr>
        <w:rPr>
          <w:color w:val="70AD47" w:themeColor="accent6"/>
          <w:szCs w:val="24"/>
        </w:rPr>
      </w:pPr>
    </w:p>
    <w:p w:rsidR="007D7857" w:rsidP="007D7857" w:rsidRDefault="007D7857" w14:paraId="4252804E" w14:textId="77777777">
      <w:pPr>
        <w:rPr>
          <w:color w:val="70AD47" w:themeColor="accent6"/>
          <w:szCs w:val="24"/>
        </w:rPr>
      </w:pPr>
    </w:p>
    <w:p w:rsidR="007D7857" w:rsidP="007D7857" w:rsidRDefault="007D7857" w14:paraId="767A6F1A" w14:textId="77777777">
      <w:pPr>
        <w:rPr>
          <w:color w:val="70AD47" w:themeColor="accent6"/>
          <w:szCs w:val="24"/>
        </w:rPr>
      </w:pPr>
    </w:p>
    <w:p w:rsidR="007D7857" w:rsidP="007D7857" w:rsidRDefault="007D7857" w14:paraId="68F55870" w14:textId="77777777">
      <w:pPr>
        <w:rPr>
          <w:color w:val="70AD47" w:themeColor="accent6"/>
          <w:szCs w:val="24"/>
        </w:rPr>
      </w:pPr>
    </w:p>
    <w:p w:rsidR="007D7857" w:rsidP="007D7857" w:rsidRDefault="007D7857" w14:paraId="3C8DC875" w14:textId="77777777">
      <w:pPr>
        <w:rPr>
          <w:color w:val="70AD47" w:themeColor="accent6"/>
          <w:szCs w:val="24"/>
        </w:rPr>
      </w:pPr>
    </w:p>
    <w:p w:rsidR="003E71DB" w:rsidP="25527BE6" w:rsidRDefault="003E71DB" w14:paraId="27726C4D" w14:textId="6B21C4DF">
      <w:pPr>
        <w:pStyle w:val="Normal"/>
        <w:rPr>
          <w:color w:val="70AD47" w:themeColor="accent6"/>
        </w:rPr>
      </w:pPr>
    </w:p>
    <w:p w:rsidR="0EEC53D5" w:rsidP="0EEC53D5" w:rsidRDefault="340E4501" w14:paraId="2FC35957" w14:textId="473D1936">
      <w:pPr>
        <w:pStyle w:val="Heading1"/>
        <w:rPr/>
      </w:pPr>
      <w:bookmarkStart w:name="_Toc41083711" w:id="1807382102"/>
      <w:r w:rsidR="25527BE6">
        <w:rPr/>
        <w:t>Sofware</w:t>
      </w:r>
      <w:r w:rsidR="25527BE6">
        <w:rPr/>
        <w:t xml:space="preserve"> Ansatz und Evaluation</w:t>
      </w:r>
      <w:bookmarkEnd w:id="1807382102"/>
    </w:p>
    <w:p w:rsidR="1D01000E" w:rsidP="1D01000E" w:rsidRDefault="1D01000E" w14:paraId="15C5770B" w14:textId="5D654676"/>
    <w:p w:rsidR="1D01000E" w:rsidP="29B18975" w:rsidRDefault="340E4501" w14:paraId="2458048A" w14:textId="46DB051F">
      <w:pPr>
        <w:pStyle w:val="Heading2"/>
        <w:rPr/>
      </w:pPr>
      <w:bookmarkStart w:name="_Toc437964776" w:id="1813848379"/>
      <w:r w:rsidR="25527BE6">
        <w:rPr/>
        <w:t>Einleitung</w:t>
      </w:r>
      <w:bookmarkEnd w:id="1813848379"/>
    </w:p>
    <w:p w:rsidR="68C5E65B" w:rsidP="68C5E65B" w:rsidRDefault="68C5E65B" w14:paraId="34E4131C" w14:textId="6CB50B46"/>
    <w:p w:rsidR="55BA9A1B" w:rsidP="1D3735B1" w:rsidRDefault="55BA9A1B" w14:paraId="09E3F94F" w14:textId="4B3498BF">
      <w:pPr>
        <w:jc w:val="both"/>
      </w:pPr>
      <w:r>
        <w:t>Das Ziel unseres Programmes soll es sein, die KI-</w:t>
      </w:r>
      <w:r w:rsidR="0ECA86B2">
        <w:t>Detektoren</w:t>
      </w:r>
      <w:r>
        <w:t xml:space="preserve"> von Text und Bild zu überlisten. Dabei kann man sich mehrere verschiedene Ziele setzten. Durch den Wettbewerb ist zumindest ein Ziel bereits vorgegeben: </w:t>
      </w:r>
    </w:p>
    <w:p w:rsidR="2D886AA6" w:rsidP="2D886AA6" w:rsidRDefault="55BA9A1B" w14:paraId="7A124862" w14:textId="61C4C8D4">
      <w:pPr>
        <w:jc w:val="both"/>
      </w:pPr>
      <w:r>
        <w:t>"Der Text bzw. das Bild soll so minimal vom Original wie möglich abweichen."</w:t>
      </w:r>
    </w:p>
    <w:p w:rsidR="55BA9A1B" w:rsidP="1D3735B1" w:rsidRDefault="55BA9A1B" w14:paraId="6A4C8253" w14:textId="03868209">
      <w:pPr>
        <w:jc w:val="both"/>
      </w:pPr>
      <w:r>
        <w:t xml:space="preserve">Dabei haben wir uns noch ein zusätzliches Ziel überlegt, damit dieses Projekt auch im Alltäglichen </w:t>
      </w:r>
      <w:r w:rsidR="42B9B909">
        <w:t>Leben</w:t>
      </w:r>
      <w:r>
        <w:t xml:space="preserve"> Verwendung findet. Das zusätzliche Ziel ist, die Änderungen sollen, falls möglich, nicht mit dem </w:t>
      </w:r>
      <w:r w:rsidR="42B9B909">
        <w:t>bloßen</w:t>
      </w:r>
      <w:r>
        <w:t xml:space="preserve"> Auge zu erkennen sein. Dadurch überlisten wir nicht nur Detektoren, sondern </w:t>
      </w:r>
      <w:r w:rsidR="28110F62">
        <w:t xml:space="preserve">ermöglichen es auch </w:t>
      </w:r>
      <w:r w:rsidR="1C6680DF">
        <w:t xml:space="preserve">Menschen zu </w:t>
      </w:r>
      <w:r w:rsidR="146A7EC2">
        <w:t xml:space="preserve">überlisten, da diese nicht erkennen können, ob </w:t>
      </w:r>
      <w:r w:rsidR="28556ED9">
        <w:t>etwas</w:t>
      </w:r>
      <w:r w:rsidR="146A7EC2">
        <w:t xml:space="preserve"> </w:t>
      </w:r>
      <w:r w:rsidR="0339F377">
        <w:t>am Text oder Bild aktiv verändert wurde.</w:t>
      </w:r>
    </w:p>
    <w:p w:rsidR="003E71DB" w:rsidP="1D3735B1" w:rsidRDefault="55BA9A1B" w14:paraId="2E9C7F95" w14:textId="1584294B">
      <w:pPr>
        <w:jc w:val="both"/>
        <w:rPr>
          <w:rFonts w:eastAsia="Consolas"/>
        </w:rPr>
      </w:pPr>
      <w:r>
        <w:t xml:space="preserve">Deshalb werden wir passende Methoden und Algorithmen, sowohl für die Textanpassung als auch für die Bildanpassung, suchen, welche beide Hauptziele, die wir uns gesetzt haben, am besten </w:t>
      </w:r>
      <w:r w:rsidR="42B9B909">
        <w:t>umsetzten</w:t>
      </w:r>
      <w:r>
        <w:t xml:space="preserve"> und </w:t>
      </w:r>
      <w:r w:rsidR="42B9B909">
        <w:t>erfüllen</w:t>
      </w:r>
      <w:r>
        <w:t xml:space="preserve"> können. Dabei ist unser größtes Hauptziel die KI</w:t>
      </w:r>
      <w:r w:rsidR="42B9B909">
        <w:t>-</w:t>
      </w:r>
      <w:r>
        <w:t>Detektoren zu überlisten.</w:t>
      </w:r>
    </w:p>
    <w:p w:rsidR="31AACF86" w:rsidP="31AACF86" w:rsidRDefault="31AACF86" w14:paraId="7D1C0C8C" w14:textId="16EE9F84">
      <w:pPr>
        <w:ind w:left="0" w:firstLine="0"/>
        <w:jc w:val="both"/>
      </w:pPr>
    </w:p>
    <w:p w:rsidR="003E71DB" w:rsidP="2AD0BCCE" w:rsidRDefault="340E4501" w14:paraId="6D05505E" w14:textId="20C40B92">
      <w:pPr>
        <w:pStyle w:val="Heading2"/>
        <w:rPr/>
      </w:pPr>
      <w:bookmarkStart w:name="_Toc1247038432" w:id="340872524"/>
      <w:r w:rsidR="25527BE6">
        <w:rPr/>
        <w:t>Textalgorithmus</w:t>
      </w:r>
      <w:bookmarkEnd w:id="340872524"/>
    </w:p>
    <w:p w:rsidR="1F9B90F0" w:rsidP="1F9B90F0" w:rsidRDefault="1F9B90F0" w14:paraId="419E1DE0" w14:textId="78C214F4">
      <w:pPr>
        <w:ind w:left="0" w:firstLine="0"/>
        <w:jc w:val="both"/>
      </w:pPr>
    </w:p>
    <w:p w:rsidR="1F9B90F0" w:rsidP="1F9B90F0" w:rsidRDefault="1F9B90F0" w14:paraId="41FD1EA4" w14:textId="635B2250">
      <w:pPr>
        <w:ind w:left="0" w:firstLine="0"/>
        <w:jc w:val="both"/>
        <w:rPr>
          <w:rFonts w:eastAsia="Consolas"/>
          <w:color w:val="000000" w:themeColor="text1"/>
        </w:rPr>
      </w:pPr>
      <w:r w:rsidRPr="54C60DDA">
        <w:rPr>
          <w:rFonts w:eastAsiaTheme="minorEastAsia"/>
          <w:color w:val="000000" w:themeColor="text1"/>
        </w:rPr>
        <w:t>Man hat bei der Marktanalyse der KI</w:t>
      </w:r>
      <w:r w:rsidRPr="28D86C4B" w:rsidR="28D86C4B">
        <w:rPr>
          <w:color w:val="000000" w:themeColor="text1"/>
        </w:rPr>
        <w:t>-Text</w:t>
      </w:r>
      <w:r w:rsidRPr="54C60DDA">
        <w:rPr>
          <w:rFonts w:eastAsiaTheme="minorEastAsia"/>
          <w:color w:val="000000" w:themeColor="text1"/>
        </w:rPr>
        <w:t>-Detektoren gesehen, dass diese Falschaussagen treffen, sobald der Text Anzeichen von Grammatik- bzw. Rechtschreibfehlern aufweist. Daher versuchen wir diese Schwachstelle auszunutzen, da Grammatik- bzw. Rechtschreibfehler relativ subtil sind und wir unser erstes Hauptziel damit relativ gut umsetzten können. Dabei versuchen wir auch</w:t>
      </w:r>
      <w:r w:rsidRPr="26F0B48F" w:rsidR="26F0B48F">
        <w:rPr>
          <w:color w:val="000000" w:themeColor="text1"/>
        </w:rPr>
        <w:t>, dass</w:t>
      </w:r>
      <w:r w:rsidRPr="54C60DDA">
        <w:rPr>
          <w:rFonts w:eastAsiaTheme="minorEastAsia"/>
          <w:color w:val="000000" w:themeColor="text1"/>
        </w:rPr>
        <w:t xml:space="preserve"> zweite Hauptziel zu erreichen, indem wir </w:t>
      </w:r>
      <w:r w:rsidRPr="11E17733" w:rsidR="11E17733">
        <w:rPr>
          <w:color w:val="000000" w:themeColor="text1"/>
        </w:rPr>
        <w:t>die</w:t>
      </w:r>
      <w:r w:rsidRPr="35338D3A" w:rsidR="35338D3A">
        <w:rPr>
          <w:color w:val="000000" w:themeColor="text1"/>
        </w:rPr>
        <w:t xml:space="preserve"> </w:t>
      </w:r>
      <w:r w:rsidRPr="54C60DDA">
        <w:rPr>
          <w:rFonts w:eastAsiaTheme="minorEastAsia"/>
          <w:color w:val="000000" w:themeColor="text1"/>
        </w:rPr>
        <w:t>Veränderungen so minimal wie möglich halten.</w:t>
      </w:r>
    </w:p>
    <w:p w:rsidR="1F9B90F0" w:rsidP="1F9B90F0" w:rsidRDefault="1F9B90F0" w14:paraId="6B993AFA" w14:textId="5CD876C5">
      <w:pPr>
        <w:ind w:left="0" w:firstLine="0"/>
        <w:jc w:val="both"/>
        <w:rPr>
          <w:rFonts w:eastAsia="Consolas"/>
          <w:color w:val="BCBEC4"/>
        </w:rPr>
      </w:pPr>
      <w:r w:rsidRPr="54C60DDA">
        <w:rPr>
          <w:rFonts w:eastAsiaTheme="minorEastAsia"/>
          <w:color w:val="000000" w:themeColor="text1"/>
        </w:rPr>
        <w:t>Dabei werden wir folgende Konzepte ausprobieren und am Ende auswerten:</w:t>
      </w:r>
    </w:p>
    <w:p w:rsidR="003E71DB" w:rsidP="2AD0BCCE" w:rsidRDefault="003E71DB" w14:paraId="685C8DAB" w14:textId="03453E19">
      <w:pPr>
        <w:ind w:left="0" w:firstLine="0"/>
        <w:jc w:val="both"/>
      </w:pPr>
    </w:p>
    <w:p w:rsidR="003E71DB" w:rsidP="76579C98" w:rsidRDefault="4752D7B7" w14:paraId="1D3DC847" w14:textId="7A884F28">
      <w:pPr>
        <w:ind w:left="0" w:firstLine="0"/>
        <w:jc w:val="both"/>
        <w:rPr>
          <w:rFonts w:eastAsia="Consolas"/>
          <w:color w:val="BCBEC4"/>
        </w:rPr>
      </w:pPr>
      <w:r>
        <w:t>1.:</w:t>
      </w:r>
      <w:r w:rsidRPr="42AE5C54" w:rsidR="42AE5C54">
        <w:rPr>
          <w:rFonts w:eastAsia="Consolas"/>
        </w:rPr>
        <w:t xml:space="preserve"> Buchstaben werden durch passende Zahlen ersetzt [</w:t>
      </w:r>
      <w:r w:rsidR="1EDD77BB">
        <w:t>Leetspeak]:</w:t>
      </w:r>
    </w:p>
    <w:p w:rsidR="003E71DB" w:rsidP="6A5F2D81" w:rsidRDefault="42AE5C54" w14:paraId="589E0F40" w14:textId="0F9E1941">
      <w:pPr>
        <w:rPr>
          <w:rFonts w:ascii="Consolas" w:hAnsi="Consolas" w:eastAsia="Consolas" w:cs="Consolas"/>
          <w:color w:val="BCBEC4"/>
        </w:rPr>
      </w:pPr>
      <w:r w:rsidRPr="42AE5C54">
        <w:rPr>
          <w:rFonts w:eastAsia="Consolas"/>
        </w:rPr>
        <w:t xml:space="preserve">Bei </w:t>
      </w:r>
      <w:r w:rsidR="48EC1862">
        <w:t>Leetspeak</w:t>
      </w:r>
      <w:r w:rsidRPr="42AE5C54">
        <w:rPr>
          <w:rFonts w:eastAsia="Consolas"/>
        </w:rPr>
        <w:t xml:space="preserve"> wird in einem Text </w:t>
      </w:r>
      <w:r w:rsidRPr="55128CAD" w:rsidR="55128CAD">
        <w:t>ausgewählte</w:t>
      </w:r>
      <w:r w:rsidRPr="42AE5C54">
        <w:rPr>
          <w:rFonts w:eastAsia="Consolas"/>
        </w:rPr>
        <w:t xml:space="preserve"> Buchstaben durch Zahlen ersetzt, die sich relativ ähneln. Ein Beispiel dazu ist das O und die Null (O -&gt; 0), dabei bleibt der Text für einen Menschen relativ gut lesbar und Wörter, in welchen Zahlen eingesetzt wurden, werden als Rechtschreibfehler </w:t>
      </w:r>
      <w:r w:rsidR="1EDD77BB">
        <w:t>gewertet</w:t>
      </w:r>
      <w:r w:rsidRPr="42AE5C54">
        <w:rPr>
          <w:rFonts w:eastAsia="Consolas"/>
        </w:rPr>
        <w:t>, welches den Detektor überlisten würde. Dabei verstoßen wir aber gegen unser zweites Hauptziel, da so eine Änderung relativ offensichtlich ist.</w:t>
      </w:r>
      <w:r w:rsidR="003E71DB">
        <w:br/>
      </w:r>
      <w:r w:rsidR="003E71DB">
        <w:br/>
      </w:r>
      <w:r w:rsidRPr="42AE5C54">
        <w:rPr>
          <w:rFonts w:eastAsia="Consolas"/>
        </w:rPr>
        <w:t>Bsp.:</w:t>
      </w:r>
      <w:r w:rsidR="003E71DB">
        <w:br/>
      </w:r>
      <w:r w:rsidRPr="42AE5C54">
        <w:rPr>
          <w:rFonts w:eastAsia="Consolas"/>
        </w:rPr>
        <w:t>Original:</w:t>
      </w:r>
      <w:r w:rsidR="003E71DB">
        <w:br/>
      </w:r>
      <w:r w:rsidRPr="42AE5C54">
        <w:rPr>
          <w:rFonts w:eastAsia="Consolas"/>
        </w:rPr>
        <w:t>Der braune Fuchs springt über den faulen Hund. Die Sonne scheint hell am Himmel und der Wald ruht in Stille. Plötzlich erwacht ein Eichhörnchen und huscht geschwind zwischen den Bäumen hindurch. Die Blätter rascheln leise im Wind, während die Natur ihre eigene Melodie spielt.</w:t>
      </w:r>
      <w:r w:rsidR="003E71DB">
        <w:br/>
      </w:r>
      <w:r w:rsidR="003E71DB">
        <w:br/>
      </w:r>
      <w:r w:rsidRPr="42AE5C54">
        <w:rPr>
          <w:rFonts w:eastAsia="Consolas"/>
        </w:rPr>
        <w:t>Überarbeitet:</w:t>
      </w:r>
      <w:r w:rsidR="003E71DB">
        <w:br/>
      </w:r>
      <w:r w:rsidRPr="42AE5C54">
        <w:rPr>
          <w:rFonts w:eastAsia="Consolas"/>
        </w:rPr>
        <w:t>Der braune Fuchs 5pringt über den f4ulen Hund. Die Sonne schein7 hell am Himmel und der W4ld ruht in 57ille. Plötzlich erwach7 ein Eichhörnchen und hu5cht geschwind zwi5chen den Bäumen hindurch. Die Blä7ter r4scheln lei5e im Wind, während die N47ur ihre eigen Mel0die 5piel7.</w:t>
      </w:r>
    </w:p>
    <w:p w:rsidR="003E71DB" w:rsidP="0B5731BA" w:rsidRDefault="003E71DB" w14:paraId="1D976757" w14:textId="02B590EC">
      <w:pPr>
        <w:ind w:left="0" w:firstLine="0"/>
        <w:jc w:val="both"/>
        <w:rPr>
          <w:rFonts w:eastAsia="Consolas"/>
        </w:rPr>
      </w:pPr>
    </w:p>
    <w:p w:rsidR="003E71DB" w:rsidP="4543E3F5" w:rsidRDefault="42AE5C54" w14:paraId="6CD2D328" w14:textId="77DE8FB7">
      <w:pPr>
        <w:ind w:left="0" w:firstLine="0"/>
        <w:jc w:val="both"/>
        <w:rPr>
          <w:rFonts w:ascii="Consolas" w:hAnsi="Consolas" w:eastAsia="Consolas" w:cs="Consolas"/>
          <w:color w:val="BCBEC4"/>
        </w:rPr>
      </w:pPr>
      <w:r w:rsidRPr="42AE5C54">
        <w:rPr>
          <w:rFonts w:eastAsia="Consolas"/>
        </w:rPr>
        <w:t>2.: Buchstaben durch ähnliche Symbole ändern:</w:t>
      </w:r>
    </w:p>
    <w:p w:rsidR="003E71DB" w:rsidP="1283B792" w:rsidRDefault="3B608D4F" w14:paraId="1AC6EDE7" w14:textId="7FE0FA17">
      <w:pPr>
        <w:ind w:left="0" w:firstLine="0"/>
        <w:jc w:val="both"/>
        <w:rPr>
          <w:rFonts w:ascii="Consolas" w:hAnsi="Consolas" w:eastAsia="Consolas" w:cs="Consolas"/>
          <w:color w:val="BCBEC4"/>
        </w:rPr>
      </w:pPr>
      <w:r w:rsidRPr="3B608D4F">
        <w:rPr>
          <w:rFonts w:eastAsia="Consolas"/>
        </w:rPr>
        <w:t>Hierbei wird das Prinzip wie bei Leetspeak verwendet, jedoch ersetzten wir die Buchstaben nicht durch Zahlen, sondern wir nehmen passende Symbole. Ein Beispiel dazu ist das a und das @, dabei bleibt auch hier der Text relativ gut lesbar, lesbarer als bei Leetspeak, jedoch würde eine solche Veränderung relativ schnell wieder auffallen, wodurch wir wieder gegen unser zweites Hauptziel verstoßen würden. Jedoch würden die Wörter, in welchen die as durch @'s ausgetauscht werden, als Rechtschreibfehler erkannt und Sonderzeichen wirken sich ebenfalls stärker als Zahlen aus (Sonderzeichen sind seltener), wodurch eine Überlistung einer KI relativ denkbar wäre.</w:t>
      </w:r>
    </w:p>
    <w:p w:rsidR="003E71DB" w:rsidP="1283B792" w:rsidRDefault="003E71DB" w14:paraId="43E3B7ED" w14:textId="587341EF">
      <w:pPr>
        <w:ind w:left="0" w:firstLine="0"/>
        <w:jc w:val="both"/>
        <w:rPr>
          <w:rFonts w:eastAsia="Consolas"/>
        </w:rPr>
      </w:pPr>
    </w:p>
    <w:p w:rsidR="003E71DB" w:rsidP="1283B792" w:rsidRDefault="42AE5C54" w14:paraId="266CFBF3" w14:textId="380AA66E">
      <w:pPr>
        <w:ind w:left="0" w:firstLine="0"/>
        <w:jc w:val="both"/>
        <w:rPr>
          <w:rFonts w:ascii="Consolas" w:hAnsi="Consolas" w:eastAsia="Consolas" w:cs="Consolas"/>
          <w:color w:val="BCBEC4"/>
        </w:rPr>
      </w:pPr>
      <w:r w:rsidRPr="42AE5C54">
        <w:rPr>
          <w:rFonts w:eastAsia="Consolas"/>
        </w:rPr>
        <w:t>Bsp.:</w:t>
      </w:r>
      <w:r w:rsidR="003E71DB">
        <w:br/>
      </w:r>
      <w:r w:rsidRPr="42AE5C54">
        <w:rPr>
          <w:rFonts w:eastAsia="Consolas"/>
        </w:rPr>
        <w:t>Original.:</w:t>
      </w:r>
      <w:r w:rsidR="003E71DB">
        <w:br/>
      </w:r>
      <w:r w:rsidRPr="42AE5C54">
        <w:rPr>
          <w:rFonts w:eastAsia="Consolas"/>
        </w:rPr>
        <w:t>Der braune Fuchs springt über den faulen Hund. Die Sonne scheint hell am Himmel und der Wald ruht in Stille. Plötzlich erwacht ein Eichhörnchen und huscht geschwind zwischen den Bäumen hindurch. Die Blätter rascheln leise im Wind, während die Natur ihre eigene Melodie spielt.</w:t>
      </w:r>
      <w:r w:rsidR="003E71DB">
        <w:br/>
      </w:r>
      <w:r w:rsidR="003E71DB">
        <w:br/>
      </w:r>
      <w:r w:rsidRPr="42AE5C54">
        <w:rPr>
          <w:rFonts w:eastAsia="Consolas"/>
        </w:rPr>
        <w:t>Überarbeitet.:</w:t>
      </w:r>
      <w:r w:rsidR="003E71DB">
        <w:br/>
      </w:r>
      <w:r w:rsidRPr="42AE5C54">
        <w:rPr>
          <w:rFonts w:eastAsia="Consolas"/>
        </w:rPr>
        <w:t>Der braune Fuchs springt über den f@ulen Hund. Die Sonne scheint hell am Himmel und der W@ld ruht in Stille. Plötzlich erwacht ein Eichhörnchen und huscht geschwind zwischen den Bäumen hindurch. Die Blätter r@scheln leise im Wind, während die N@tur ihre eigene Melodie spielt.</w:t>
      </w:r>
    </w:p>
    <w:p w:rsidR="003E71DB" w:rsidP="452D1978" w:rsidRDefault="003E71DB" w14:paraId="74700FA8" w14:textId="14C3E656">
      <w:pPr>
        <w:ind w:left="0" w:firstLine="0"/>
        <w:jc w:val="both"/>
        <w:rPr>
          <w:rFonts w:ascii="Consolas" w:hAnsi="Consolas" w:eastAsia="Consolas" w:cs="Consolas"/>
          <w:color w:val="BCBEC4"/>
        </w:rPr>
      </w:pPr>
      <w:r>
        <w:br/>
      </w:r>
      <w:r w:rsidRPr="42AE5C54" w:rsidR="42AE5C54">
        <w:rPr>
          <w:rFonts w:eastAsia="Consolas"/>
        </w:rPr>
        <w:t>3.: Leerzeichen durch geschützte Leerzeichen ersetzen:</w:t>
      </w:r>
      <w:r>
        <w:br/>
      </w:r>
      <w:r w:rsidRPr="42AE5C54" w:rsidR="42AE5C54">
        <w:rPr>
          <w:rFonts w:eastAsia="Consolas"/>
        </w:rPr>
        <w:t xml:space="preserve">Hierbei werden Leerzeichen durch geschützte Leerzeichen ersetzt (" " -&gt; " "). Dabei erfüllen wir unser zweites Hauptziel, da die Änderung von Leerzeichen zu </w:t>
      </w:r>
      <w:r w:rsidRPr="1EDD77BB" w:rsidR="1EDD77BB">
        <w:rPr>
          <w:rFonts w:eastAsia="Consolas"/>
        </w:rPr>
        <w:t>Geschützen</w:t>
      </w:r>
      <w:r w:rsidRPr="42AE5C54" w:rsidR="42AE5C54">
        <w:rPr>
          <w:rFonts w:eastAsia="Consolas"/>
        </w:rPr>
        <w:t xml:space="preserve"> Leerzeichen kaum bis gar nicht mit dem bloßen Auge</w:t>
      </w:r>
      <w:r w:rsidRPr="0E52F708" w:rsidR="0E52F708">
        <w:rPr>
          <w:rFonts w:eastAsia="Consolas"/>
        </w:rPr>
        <w:t xml:space="preserve"> </w:t>
      </w:r>
      <w:r w:rsidRPr="42AE5C54" w:rsidR="42AE5C54">
        <w:rPr>
          <w:rFonts w:eastAsia="Consolas"/>
        </w:rPr>
        <w:t xml:space="preserve">erkennbar ist. Jedoch wird der Text relativ schwer lesbar, da </w:t>
      </w:r>
      <w:r w:rsidRPr="1CF2D63A" w:rsidR="1CF2D63A">
        <w:rPr>
          <w:rFonts w:eastAsia="Consolas"/>
        </w:rPr>
        <w:t>geschützte</w:t>
      </w:r>
      <w:r w:rsidRPr="42AE5C54" w:rsidR="42AE5C54">
        <w:rPr>
          <w:rFonts w:eastAsia="Consolas"/>
        </w:rPr>
        <w:t xml:space="preserve"> Leerzeichen keine Zeilenumbrüche erzeugen, wodurch lange Texte blockmäßig wirken und Wörter falsch getrennt werden. Jedoch erzeugt genau das Verhalten, </w:t>
      </w:r>
      <w:r w:rsidRPr="0E52F708" w:rsidR="0E52F708">
        <w:rPr>
          <w:rFonts w:eastAsia="Consolas"/>
        </w:rPr>
        <w:t>dass Wörter</w:t>
      </w:r>
      <w:r w:rsidRPr="42AE5C54" w:rsidR="42AE5C54">
        <w:rPr>
          <w:rFonts w:eastAsia="Consolas"/>
        </w:rPr>
        <w:t xml:space="preserve"> falsch getrennt werden, Rechtschreib- bzw. Grammatikfehler, welches die KI relativ gut überlisten kann.</w:t>
      </w:r>
    </w:p>
    <w:p w:rsidR="003E71DB" w:rsidP="1283B792" w:rsidRDefault="003E71DB" w14:paraId="255CC8B4" w14:textId="66350319">
      <w:pPr>
        <w:ind w:left="0" w:firstLine="0"/>
        <w:jc w:val="both"/>
        <w:rPr>
          <w:rFonts w:ascii="Consolas" w:hAnsi="Consolas" w:eastAsia="Consolas" w:cs="Consolas"/>
          <w:color w:val="BCBEC4"/>
        </w:rPr>
      </w:pPr>
      <w:r>
        <w:br/>
      </w:r>
      <w:r w:rsidRPr="42AE5C54" w:rsidR="42AE5C54">
        <w:rPr>
          <w:rFonts w:eastAsia="Consolas"/>
        </w:rPr>
        <w:t>Bsp.:</w:t>
      </w:r>
      <w:r>
        <w:br/>
      </w:r>
      <w:r w:rsidRPr="42AE5C54" w:rsidR="42AE5C54">
        <w:rPr>
          <w:rFonts w:eastAsia="Consolas"/>
        </w:rPr>
        <w:t>Original.:</w:t>
      </w:r>
      <w:r>
        <w:br/>
      </w:r>
      <w:r w:rsidRPr="42AE5C54" w:rsidR="42AE5C54">
        <w:rPr>
          <w:rFonts w:eastAsia="Consolas"/>
        </w:rPr>
        <w:t>Der braune Fuchs springt über den faulen Hund. Die Sonne scheint hell am Himmel und der Wald ruht in Stille. Plötzlich</w:t>
      </w:r>
      <w:r w:rsidRPr="19495DAD" w:rsidR="19495DAD">
        <w:rPr>
          <w:rFonts w:eastAsia="Consolas"/>
        </w:rPr>
        <w:t xml:space="preserve"> </w:t>
      </w:r>
      <w:r w:rsidRPr="42AE5C54" w:rsidR="42AE5C54">
        <w:rPr>
          <w:rFonts w:eastAsia="Consolas"/>
        </w:rPr>
        <w:t>erwacht ein Eichhörnchen und huscht geschwind zwischen den Bäumen hindurch. Die Blätter rascheln leise im Wind,</w:t>
      </w:r>
      <w:r w:rsidRPr="13C062EB" w:rsidR="13C062EB">
        <w:rPr>
          <w:rFonts w:eastAsia="Consolas"/>
        </w:rPr>
        <w:t xml:space="preserve"> </w:t>
      </w:r>
      <w:r w:rsidRPr="42AE5C54" w:rsidR="42AE5C54">
        <w:rPr>
          <w:rFonts w:eastAsia="Consolas"/>
        </w:rPr>
        <w:t>während die Natur ihre eigene Melodie spielt.</w:t>
      </w:r>
    </w:p>
    <w:p w:rsidR="003E71DB" w:rsidP="1283B792" w:rsidRDefault="003E71DB" w14:paraId="7DE6B5A3" w14:textId="0E8E0D4F">
      <w:pPr>
        <w:ind w:left="0" w:firstLine="0"/>
        <w:jc w:val="both"/>
        <w:rPr>
          <w:rFonts w:ascii="Consolas" w:hAnsi="Consolas" w:eastAsia="Consolas" w:cs="Consolas"/>
          <w:color w:val="BCBEC4"/>
        </w:rPr>
      </w:pPr>
      <w:r>
        <w:br/>
      </w:r>
      <w:r w:rsidRPr="42AE5C54" w:rsidR="42AE5C54">
        <w:rPr>
          <w:rFonts w:eastAsia="Consolas"/>
        </w:rPr>
        <w:t>Überarbeitet.:</w:t>
      </w:r>
      <w:r>
        <w:br/>
      </w:r>
      <w:r w:rsidRPr="42AE5C54" w:rsidR="42AE5C54">
        <w:rPr>
          <w:rFonts w:eastAsia="Consolas"/>
        </w:rPr>
        <w:t>Der braune Fuchs springt über den faulen Hund. Die Sonne scheint hell am Himmel und der Wald</w:t>
      </w:r>
      <w:r w:rsidRPr="19495DAD" w:rsidR="19495DAD">
        <w:rPr>
          <w:rFonts w:eastAsia="Consolas"/>
        </w:rPr>
        <w:t xml:space="preserve"> </w:t>
      </w:r>
      <w:r w:rsidRPr="42AE5C54" w:rsidR="42AE5C54">
        <w:rPr>
          <w:rFonts w:eastAsia="Consolas"/>
        </w:rPr>
        <w:t>ruht in Stille. Plötzlich erwacht ein Eichhörnchen und huscht geschwind zwischen den Bäumen hindurch. Die Blätter rascheln leise im Wind, während die Natur ihre eigene Melodie spielt.</w:t>
      </w:r>
    </w:p>
    <w:p w:rsidR="003E71DB" w:rsidP="1283B792" w:rsidRDefault="003E71DB" w14:paraId="48534662" w14:textId="387C765C">
      <w:pPr>
        <w:ind w:left="0" w:firstLine="0"/>
        <w:jc w:val="both"/>
        <w:rPr>
          <w:rFonts w:ascii="Consolas" w:hAnsi="Consolas" w:eastAsia="Consolas" w:cs="Consolas"/>
          <w:color w:val="BCBEC4"/>
        </w:rPr>
      </w:pPr>
      <w:r>
        <w:br/>
      </w:r>
      <w:r w:rsidRPr="42AE5C54" w:rsidR="42AE5C54">
        <w:rPr>
          <w:rFonts w:eastAsia="Consolas"/>
        </w:rPr>
        <w:t>4.:Einsatz von Homoglyphen</w:t>
      </w:r>
      <w:r w:rsidRPr="1283B792" w:rsidR="1283B792">
        <w:rPr>
          <w:rFonts w:eastAsia="Consolas"/>
        </w:rPr>
        <w:t>:</w:t>
      </w:r>
    </w:p>
    <w:p w:rsidR="003E71DB" w:rsidP="1CF2D63A" w:rsidRDefault="42AE5C54" w14:paraId="07DBEDB3" w14:textId="4AA4A375">
      <w:pPr>
        <w:ind w:left="0"/>
        <w:jc w:val="both"/>
        <w:rPr>
          <w:rFonts w:ascii="Consolas" w:hAnsi="Consolas" w:eastAsia="Consolas" w:cs="Consolas"/>
          <w:color w:val="BCBEC4"/>
        </w:rPr>
      </w:pPr>
      <w:r w:rsidRPr="42AE5C54">
        <w:rPr>
          <w:rFonts w:eastAsia="Consolas"/>
        </w:rPr>
        <w:t>Hierbei werden römische Buchstaben durch Buchstaben ersetzt aus einer anderen Sprache</w:t>
      </w:r>
      <w:r w:rsidRPr="1CF2D63A" w:rsidR="1CF2D63A">
        <w:rPr>
          <w:rFonts w:eastAsia="Consolas"/>
        </w:rPr>
        <w:t>,</w:t>
      </w:r>
      <w:r w:rsidRPr="42AE5C54">
        <w:rPr>
          <w:rFonts w:eastAsia="Consolas"/>
        </w:rPr>
        <w:t xml:space="preserve"> die relativ ähnlich sind.</w:t>
      </w:r>
      <w:r w:rsidRPr="2F899A36" w:rsidR="2F899A36">
        <w:rPr>
          <w:rFonts w:eastAsia="Consolas"/>
        </w:rPr>
        <w:t xml:space="preserve"> </w:t>
      </w:r>
      <w:r w:rsidRPr="42AE5C54">
        <w:rPr>
          <w:rFonts w:eastAsia="Consolas"/>
        </w:rPr>
        <w:t>Ein Beispiel dazu ist der Austausch von einem römischen "a" zu einem kyrillischen "а". Diese Änderung ist</w:t>
      </w:r>
      <w:r w:rsidRPr="6EC339E9" w:rsidR="6EC339E9">
        <w:rPr>
          <w:rFonts w:eastAsia="Consolas"/>
        </w:rPr>
        <w:t xml:space="preserve"> </w:t>
      </w:r>
      <w:r w:rsidRPr="42AE5C54">
        <w:rPr>
          <w:rFonts w:eastAsia="Consolas"/>
        </w:rPr>
        <w:t xml:space="preserve">mit dem bloßen Auge kaum </w:t>
      </w:r>
      <w:r w:rsidRPr="1CF2D63A" w:rsidR="1CF2D63A">
        <w:rPr>
          <w:rFonts w:eastAsia="Consolas"/>
        </w:rPr>
        <w:t xml:space="preserve">bis gar nicht </w:t>
      </w:r>
      <w:r w:rsidRPr="42AE5C54">
        <w:rPr>
          <w:rFonts w:eastAsia="Consolas"/>
        </w:rPr>
        <w:t xml:space="preserve">erkennbar, welches die </w:t>
      </w:r>
      <w:r w:rsidRPr="1CF2D63A" w:rsidR="1CF2D63A">
        <w:rPr>
          <w:rFonts w:eastAsia="Consolas"/>
        </w:rPr>
        <w:t>zweite</w:t>
      </w:r>
      <w:r w:rsidRPr="42AE5C54">
        <w:rPr>
          <w:rFonts w:eastAsia="Consolas"/>
        </w:rPr>
        <w:t xml:space="preserve"> Bedingung</w:t>
      </w:r>
      <w:r w:rsidRPr="29C13730" w:rsidR="29C13730">
        <w:rPr>
          <w:rFonts w:eastAsia="Consolas"/>
        </w:rPr>
        <w:t>,</w:t>
      </w:r>
      <w:r w:rsidRPr="42AE5C54">
        <w:rPr>
          <w:rFonts w:eastAsia="Consolas"/>
        </w:rPr>
        <w:t xml:space="preserve"> die wir aufgestellt haben</w:t>
      </w:r>
      <w:r w:rsidRPr="29C13730" w:rsidR="29C13730">
        <w:rPr>
          <w:rFonts w:eastAsia="Consolas"/>
        </w:rPr>
        <w:t>,</w:t>
      </w:r>
      <w:r w:rsidRPr="42AE5C54">
        <w:rPr>
          <w:rFonts w:eastAsia="Consolas"/>
        </w:rPr>
        <w:t xml:space="preserve"> erfüllt</w:t>
      </w:r>
      <w:r w:rsidRPr="1CF2D63A" w:rsidR="1CF2D63A">
        <w:rPr>
          <w:rFonts w:eastAsia="Consolas"/>
        </w:rPr>
        <w:t>.</w:t>
      </w:r>
      <w:r w:rsidRPr="42AE5C54">
        <w:rPr>
          <w:rFonts w:eastAsia="Consolas"/>
        </w:rPr>
        <w:t xml:space="preserve"> Ebenfalls ist die Änderung über die gesamte Datei sehr minimal, da </w:t>
      </w:r>
      <w:r w:rsidRPr="1CF2D63A" w:rsidR="1CF2D63A">
        <w:rPr>
          <w:rFonts w:eastAsia="Consolas"/>
        </w:rPr>
        <w:t>wir</w:t>
      </w:r>
      <w:r w:rsidRPr="42AE5C54">
        <w:rPr>
          <w:rFonts w:eastAsia="Consolas"/>
        </w:rPr>
        <w:t xml:space="preserve"> bloß einen Buchstaben </w:t>
      </w:r>
      <w:r w:rsidRPr="1CF2D63A" w:rsidR="1CF2D63A">
        <w:rPr>
          <w:rFonts w:eastAsia="Consolas"/>
        </w:rPr>
        <w:t xml:space="preserve">pro ausgewähltes Wort </w:t>
      </w:r>
      <w:r w:rsidRPr="42AE5C54">
        <w:rPr>
          <w:rFonts w:eastAsia="Consolas"/>
        </w:rPr>
        <w:t xml:space="preserve">austauschen, welches ebenfalls die erste Bedingung erfüllt. Der Nachteil ist, </w:t>
      </w:r>
      <w:r w:rsidRPr="51202BBA" w:rsidR="51202BBA">
        <w:rPr>
          <w:rFonts w:eastAsia="Consolas"/>
        </w:rPr>
        <w:t>dass</w:t>
      </w:r>
      <w:r w:rsidRPr="42AE5C54">
        <w:rPr>
          <w:rFonts w:eastAsia="Consolas"/>
        </w:rPr>
        <w:t xml:space="preserve"> einige Schriftarten diesen Unterschied </w:t>
      </w:r>
      <w:r w:rsidRPr="1CF2D63A" w:rsidR="1CF2D63A">
        <w:rPr>
          <w:rFonts w:eastAsia="Consolas"/>
        </w:rPr>
        <w:t>erkenntlich</w:t>
      </w:r>
      <w:r w:rsidRPr="42AE5C54">
        <w:rPr>
          <w:rFonts w:eastAsia="Consolas"/>
        </w:rPr>
        <w:t xml:space="preserve"> machen, indem sie die a's </w:t>
      </w:r>
      <w:r w:rsidRPr="6C763FA4" w:rsidR="6C763FA4">
        <w:rPr>
          <w:rFonts w:eastAsia="Consolas"/>
        </w:rPr>
        <w:t>unterschiedlich</w:t>
      </w:r>
      <w:r w:rsidRPr="42AE5C54">
        <w:rPr>
          <w:rFonts w:eastAsia="Consolas"/>
        </w:rPr>
        <w:t xml:space="preserve"> </w:t>
      </w:r>
      <w:r w:rsidRPr="1CF2D63A" w:rsidR="1CF2D63A">
        <w:rPr>
          <w:rFonts w:eastAsia="Consolas"/>
        </w:rPr>
        <w:t>darstellen.</w:t>
      </w:r>
      <w:r w:rsidRPr="42AE5C54">
        <w:rPr>
          <w:rFonts w:eastAsia="Consolas"/>
        </w:rPr>
        <w:t xml:space="preserve"> Jedoch gibt es einige Schriftarten, bei </w:t>
      </w:r>
      <w:r w:rsidRPr="2F899A36" w:rsidR="2F899A36">
        <w:rPr>
          <w:rFonts w:eastAsia="Consolas"/>
        </w:rPr>
        <w:t>denen</w:t>
      </w:r>
      <w:r w:rsidRPr="42AE5C54">
        <w:rPr>
          <w:rFonts w:eastAsia="Consolas"/>
        </w:rPr>
        <w:t xml:space="preserve"> der Unterschied sehr minimal bis </w:t>
      </w:r>
      <w:r w:rsidRPr="30285958" w:rsidR="30285958">
        <w:rPr>
          <w:rFonts w:eastAsia="Consolas"/>
        </w:rPr>
        <w:t>gar nicht</w:t>
      </w:r>
      <w:r w:rsidRPr="42AE5C54">
        <w:rPr>
          <w:rFonts w:eastAsia="Consolas"/>
        </w:rPr>
        <w:t xml:space="preserve"> zu </w:t>
      </w:r>
      <w:r w:rsidRPr="1CF2D63A" w:rsidR="1CF2D63A">
        <w:rPr>
          <w:rFonts w:eastAsia="Consolas"/>
        </w:rPr>
        <w:t>erkennen ist.</w:t>
      </w:r>
      <w:r w:rsidRPr="42AE5C54">
        <w:rPr>
          <w:rFonts w:eastAsia="Consolas"/>
        </w:rPr>
        <w:t xml:space="preserve"> Dadurch das wir römische Zeichen durch kyrillische </w:t>
      </w:r>
      <w:r w:rsidRPr="1CF2D63A" w:rsidR="1CF2D63A">
        <w:rPr>
          <w:rFonts w:eastAsia="Consolas"/>
        </w:rPr>
        <w:t>ersetzen</w:t>
      </w:r>
      <w:r w:rsidRPr="42AE5C54">
        <w:rPr>
          <w:rFonts w:eastAsia="Consolas"/>
        </w:rPr>
        <w:t xml:space="preserve"> werden die Wörter, welche aus römischen und kyrillischen Buchstaben bestehen</w:t>
      </w:r>
      <w:r w:rsidRPr="6B190D3E" w:rsidR="6B190D3E">
        <w:rPr>
          <w:rFonts w:eastAsia="Consolas"/>
        </w:rPr>
        <w:t>,</w:t>
      </w:r>
      <w:r w:rsidRPr="42AE5C54">
        <w:rPr>
          <w:rFonts w:eastAsia="Consolas"/>
        </w:rPr>
        <w:t xml:space="preserve"> als Rechtschreibfehler gewertet, wodurch</w:t>
      </w:r>
      <w:r w:rsidRPr="6EC339E9" w:rsidR="6EC339E9">
        <w:rPr>
          <w:rFonts w:eastAsia="Consolas"/>
        </w:rPr>
        <w:t xml:space="preserve"> </w:t>
      </w:r>
      <w:r w:rsidRPr="42AE5C54">
        <w:rPr>
          <w:rFonts w:eastAsia="Consolas"/>
        </w:rPr>
        <w:t>wir die KI relativ zuverlässig überlisten könnten. Damit könnte Homoglyphen die beste Wahl für eine Textbasierte</w:t>
      </w:r>
      <w:r w:rsidRPr="77FDB764" w:rsidR="77FDB764">
        <w:rPr>
          <w:rFonts w:eastAsia="Consolas"/>
        </w:rPr>
        <w:t xml:space="preserve"> </w:t>
      </w:r>
      <w:r w:rsidRPr="42AE5C54">
        <w:rPr>
          <w:rFonts w:eastAsia="Consolas"/>
        </w:rPr>
        <w:t>KI sein.</w:t>
      </w:r>
    </w:p>
    <w:p w:rsidR="003E71DB" w:rsidP="1283B792" w:rsidRDefault="003E71DB" w14:paraId="4D60616C" w14:textId="1D92C8C7">
      <w:pPr>
        <w:ind w:left="0" w:firstLine="0"/>
        <w:jc w:val="both"/>
        <w:rPr>
          <w:rFonts w:eastAsia="Consolas"/>
        </w:rPr>
      </w:pPr>
    </w:p>
    <w:p w:rsidR="003E71DB" w:rsidP="1283B792" w:rsidRDefault="42AE5C54" w14:paraId="5A92D868" w14:textId="65C6829F">
      <w:pPr>
        <w:ind w:left="0" w:firstLine="0"/>
        <w:jc w:val="both"/>
        <w:rPr>
          <w:rFonts w:ascii="Consolas" w:hAnsi="Consolas" w:eastAsia="Consolas" w:cs="Consolas"/>
          <w:color w:val="BCBEC4"/>
        </w:rPr>
      </w:pPr>
      <w:r w:rsidRPr="42AE5C54">
        <w:rPr>
          <w:rFonts w:eastAsia="Consolas"/>
        </w:rPr>
        <w:t>Bsp.:</w:t>
      </w:r>
      <w:r w:rsidR="003E71DB">
        <w:br/>
      </w:r>
      <w:r w:rsidRPr="42AE5C54">
        <w:rPr>
          <w:rFonts w:eastAsia="Consolas"/>
        </w:rPr>
        <w:t>Original.:</w:t>
      </w:r>
      <w:r w:rsidR="003E71DB">
        <w:br/>
      </w:r>
      <w:r w:rsidRPr="42AE5C54">
        <w:rPr>
          <w:rFonts w:eastAsia="Consolas"/>
        </w:rPr>
        <w:t>Der braune Fuchs springt über den faulen Hund. Die Sonne scheint hell am Himmel und der Wald ruht in Stille. Plötzlich erwacht ein Eichhörnchen und huscht geschwind zwischen den Bäumen hindurch. Die Blätter rascheln leise im Wind, während die Natur ihre eigene Melodie spielt.</w:t>
      </w:r>
    </w:p>
    <w:p w:rsidR="003E71DB" w:rsidP="227A7307" w:rsidRDefault="003E71DB" w14:paraId="63F2C124" w14:textId="3B30ED60">
      <w:pPr>
        <w:jc w:val="both"/>
        <w:rPr>
          <w:rFonts w:ascii="Consolas" w:hAnsi="Consolas" w:eastAsia="Consolas" w:cs="Consolas"/>
          <w:color w:val="BCBEC4"/>
        </w:rPr>
      </w:pPr>
      <w:r>
        <w:br/>
      </w:r>
      <w:r w:rsidR="227A7307">
        <w:t>Überarbeitet.:</w:t>
      </w:r>
      <w:r>
        <w:br/>
      </w:r>
      <w:r w:rsidR="227A7307">
        <w:t xml:space="preserve">Der braune Fuchs springt über den fаulen Hund. Die Sonne scheint hell am Himmel und der Wаld ruht in Stille. Plötzlich erwacht ein Eichhörnchen und huscht geschwind zwischen den Bäumen hindurch. Die Blätter rаscheln leise im Wind, </w:t>
      </w:r>
      <w:r>
        <w:br/>
      </w:r>
      <w:r w:rsidR="227A7307">
        <w:t>während die Nаtur ihre eigene Melodie spielt.</w:t>
      </w:r>
    </w:p>
    <w:p w:rsidR="43104E11" w:rsidP="227A7307" w:rsidRDefault="43104E11" w14:paraId="4C5333D0" w14:textId="2D87C312">
      <w:pPr>
        <w:jc w:val="both"/>
      </w:pPr>
    </w:p>
    <w:p w:rsidR="1D35CD24" w:rsidP="227A7307" w:rsidRDefault="227A7307" w14:paraId="41312148" w14:textId="39061050">
      <w:pPr>
        <w:jc w:val="both"/>
      </w:pPr>
      <w:r>
        <w:t xml:space="preserve">In der Bewertung der einzelnen Algorithmen werden wir die genannten Text-KI-Detektoren verwenden, welche in der Wettbewerbsanalyse genannt wurden. Dabei werden wir die unterschiedlichen Algorithmen testen und auswerten. </w:t>
      </w:r>
    </w:p>
    <w:p w:rsidR="1D35CD24" w:rsidP="227A7307" w:rsidRDefault="1D35CD24" w14:paraId="54F90761" w14:textId="050141EB">
      <w:pPr>
        <w:jc w:val="both"/>
      </w:pPr>
    </w:p>
    <w:p w:rsidR="1D35CD24" w:rsidP="227A7307" w:rsidRDefault="227A7307" w14:paraId="228250C4" w14:textId="72E3BE62">
      <w:pPr>
        <w:jc w:val="both"/>
      </w:pPr>
      <w:r>
        <w:t>Die Texte werden je nach Algorithmus zu einem anderen Prozentsatz verändert, damit man eine klare Auswirkung bei den Text-KI-Detektoren erkennen kann. Sowohl der Homoglyph- als auch der Symbol-Algorithmus verändert den Originaltext ungefähr jeweils um 3.5%. Der Leetspeak Algorithmus verändert den Text um 12.3% und der Leerzeichen Algorithmus verändert den Text ungefähr um 7.9%. Die Ergebnisse der einzelnen Algorithmen, wie gut sie jeweils bei den Text-KI-Detektoren abgeschnitten haben, sind in der folgenden Tabelle festgehalten:</w:t>
      </w:r>
    </w:p>
    <w:p w:rsidR="340E4501" w:rsidP="340E4501" w:rsidRDefault="340E4501" w14:paraId="460D7812" w14:textId="652D8878"/>
    <w:tbl>
      <w:tblPr>
        <w:tblStyle w:val="TableGrid"/>
        <w:tblW w:w="0" w:type="auto"/>
        <w:jc w:val="center"/>
        <w:tblLayout w:type="fixed"/>
        <w:tblLook w:val="06A0" w:firstRow="1" w:lastRow="0" w:firstColumn="1" w:lastColumn="0" w:noHBand="1" w:noVBand="1"/>
      </w:tblPr>
      <w:tblGrid>
        <w:gridCol w:w="2070"/>
        <w:gridCol w:w="1185"/>
        <w:gridCol w:w="1455"/>
        <w:gridCol w:w="1140"/>
        <w:gridCol w:w="1485"/>
        <w:gridCol w:w="1762"/>
      </w:tblGrid>
      <w:tr w:rsidR="340E4501" w:rsidTr="340E4501" w14:paraId="75EBBDA4" w14:textId="77777777">
        <w:trPr>
          <w:trHeight w:val="420"/>
          <w:jc w:val="center"/>
        </w:trPr>
        <w:tc>
          <w:tcPr>
            <w:tcW w:w="2070" w:type="dxa"/>
          </w:tcPr>
          <w:p w:rsidR="340E4501" w:rsidP="340E4501" w:rsidRDefault="340E4501" w14:paraId="7D26D5BB" w14:textId="46779D7F">
            <w:pPr>
              <w:jc w:val="center"/>
            </w:pPr>
            <w:r>
              <w:t>Namen</w:t>
            </w:r>
          </w:p>
        </w:tc>
        <w:tc>
          <w:tcPr>
            <w:tcW w:w="1185" w:type="dxa"/>
          </w:tcPr>
          <w:p w:rsidR="340E4501" w:rsidP="340E4501" w:rsidRDefault="340E4501" w14:paraId="4E4116BB" w14:textId="5A0F4D92">
            <w:pPr>
              <w:jc w:val="center"/>
            </w:pPr>
            <w:r>
              <w:t>Original</w:t>
            </w:r>
          </w:p>
        </w:tc>
        <w:tc>
          <w:tcPr>
            <w:tcW w:w="1455" w:type="dxa"/>
          </w:tcPr>
          <w:p w:rsidR="340E4501" w:rsidP="340E4501" w:rsidRDefault="340E4501" w14:paraId="0E2BB138" w14:textId="07A79ADB">
            <w:pPr>
              <w:jc w:val="center"/>
            </w:pPr>
            <w:r>
              <w:t>Leetspeak</w:t>
            </w:r>
          </w:p>
        </w:tc>
        <w:tc>
          <w:tcPr>
            <w:tcW w:w="1140" w:type="dxa"/>
          </w:tcPr>
          <w:p w:rsidR="340E4501" w:rsidP="340E4501" w:rsidRDefault="340E4501" w14:paraId="5342D1AD" w14:textId="551B9510">
            <w:pPr>
              <w:jc w:val="center"/>
            </w:pPr>
            <w:r>
              <w:t>Symbol</w:t>
            </w:r>
          </w:p>
        </w:tc>
        <w:tc>
          <w:tcPr>
            <w:tcW w:w="1485" w:type="dxa"/>
          </w:tcPr>
          <w:p w:rsidR="340E4501" w:rsidP="340E4501" w:rsidRDefault="340E4501" w14:paraId="757C1A50" w14:textId="26B74B7A">
            <w:pPr>
              <w:jc w:val="center"/>
            </w:pPr>
            <w:r>
              <w:t>Leerzeichen</w:t>
            </w:r>
          </w:p>
        </w:tc>
        <w:tc>
          <w:tcPr>
            <w:tcW w:w="1762" w:type="dxa"/>
          </w:tcPr>
          <w:p w:rsidR="340E4501" w:rsidP="340E4501" w:rsidRDefault="340E4501" w14:paraId="1F481712" w14:textId="232A10DC">
            <w:pPr>
              <w:jc w:val="center"/>
            </w:pPr>
            <w:r>
              <w:t>Homoglyphen</w:t>
            </w:r>
          </w:p>
        </w:tc>
      </w:tr>
      <w:tr w:rsidR="340E4501" w:rsidTr="340E4501" w14:paraId="0F8C64E7" w14:textId="77777777">
        <w:trPr>
          <w:trHeight w:val="300"/>
          <w:jc w:val="center"/>
        </w:trPr>
        <w:tc>
          <w:tcPr>
            <w:tcW w:w="2070" w:type="dxa"/>
          </w:tcPr>
          <w:p w:rsidR="340E4501" w:rsidP="340E4501" w:rsidRDefault="340E4501" w14:paraId="4D07B8D6" w14:textId="7C0137C4">
            <w:pPr>
              <w:jc w:val="center"/>
            </w:pPr>
            <w:r>
              <w:t>Grammica.com</w:t>
            </w:r>
          </w:p>
        </w:tc>
        <w:tc>
          <w:tcPr>
            <w:tcW w:w="1185" w:type="dxa"/>
          </w:tcPr>
          <w:p w:rsidR="340E4501" w:rsidP="340E4501" w:rsidRDefault="340E4501" w14:paraId="581F77C1" w14:textId="1D31DC22">
            <w:pPr>
              <w:jc w:val="center"/>
            </w:pPr>
            <w:r>
              <w:t>97.74%</w:t>
            </w:r>
          </w:p>
        </w:tc>
        <w:tc>
          <w:tcPr>
            <w:tcW w:w="1455" w:type="dxa"/>
          </w:tcPr>
          <w:p w:rsidR="340E4501" w:rsidP="340E4501" w:rsidRDefault="340E4501" w14:paraId="1419A102" w14:textId="7B1DAA5A">
            <w:pPr>
              <w:jc w:val="center"/>
            </w:pPr>
            <w:r>
              <w:t>0,02%</w:t>
            </w:r>
          </w:p>
        </w:tc>
        <w:tc>
          <w:tcPr>
            <w:tcW w:w="1140" w:type="dxa"/>
          </w:tcPr>
          <w:p w:rsidR="340E4501" w:rsidP="340E4501" w:rsidRDefault="340E4501" w14:paraId="5BBFB82F" w14:textId="70AB76E8">
            <w:pPr>
              <w:jc w:val="center"/>
            </w:pPr>
            <w:r>
              <w:t>0,04%</w:t>
            </w:r>
          </w:p>
        </w:tc>
        <w:tc>
          <w:tcPr>
            <w:tcW w:w="1485" w:type="dxa"/>
          </w:tcPr>
          <w:p w:rsidR="340E4501" w:rsidP="340E4501" w:rsidRDefault="340E4501" w14:paraId="1B849FA9" w14:textId="7BE9676C">
            <w:pPr>
              <w:jc w:val="center"/>
            </w:pPr>
            <w:r>
              <w:t>0,02%</w:t>
            </w:r>
          </w:p>
        </w:tc>
        <w:tc>
          <w:tcPr>
            <w:tcW w:w="1762" w:type="dxa"/>
          </w:tcPr>
          <w:p w:rsidR="340E4501" w:rsidP="340E4501" w:rsidRDefault="340E4501" w14:paraId="1C04C15D" w14:textId="315078FA">
            <w:pPr>
              <w:jc w:val="center"/>
            </w:pPr>
            <w:r>
              <w:t>0.05%</w:t>
            </w:r>
          </w:p>
        </w:tc>
      </w:tr>
      <w:tr w:rsidR="340E4501" w:rsidTr="340E4501" w14:paraId="423AFD71" w14:textId="77777777">
        <w:trPr>
          <w:trHeight w:val="300"/>
          <w:jc w:val="center"/>
        </w:trPr>
        <w:tc>
          <w:tcPr>
            <w:tcW w:w="2070" w:type="dxa"/>
          </w:tcPr>
          <w:p w:rsidR="340E4501" w:rsidP="340E4501" w:rsidRDefault="340E4501" w14:paraId="2BB3BAD7" w14:textId="101C15DF">
            <w:pPr>
              <w:jc w:val="center"/>
            </w:pPr>
            <w:r>
              <w:t>GPTZero.me</w:t>
            </w:r>
          </w:p>
        </w:tc>
        <w:tc>
          <w:tcPr>
            <w:tcW w:w="1185" w:type="dxa"/>
          </w:tcPr>
          <w:p w:rsidR="340E4501" w:rsidP="340E4501" w:rsidRDefault="340E4501" w14:paraId="6B59CDB7" w14:textId="7B095804">
            <w:pPr>
              <w:jc w:val="center"/>
            </w:pPr>
            <w:r>
              <w:t>95%</w:t>
            </w:r>
          </w:p>
        </w:tc>
        <w:tc>
          <w:tcPr>
            <w:tcW w:w="1455" w:type="dxa"/>
          </w:tcPr>
          <w:p w:rsidR="340E4501" w:rsidP="340E4501" w:rsidRDefault="340E4501" w14:paraId="6F434A68" w14:textId="76F36AC3">
            <w:pPr>
              <w:jc w:val="center"/>
            </w:pPr>
            <w:r>
              <w:t>6%</w:t>
            </w:r>
          </w:p>
        </w:tc>
        <w:tc>
          <w:tcPr>
            <w:tcW w:w="1140" w:type="dxa"/>
          </w:tcPr>
          <w:p w:rsidR="340E4501" w:rsidP="340E4501" w:rsidRDefault="340E4501" w14:paraId="755686D1" w14:textId="18348097">
            <w:pPr>
              <w:jc w:val="center"/>
            </w:pPr>
            <w:r>
              <w:t>5%</w:t>
            </w:r>
          </w:p>
        </w:tc>
        <w:tc>
          <w:tcPr>
            <w:tcW w:w="1485" w:type="dxa"/>
          </w:tcPr>
          <w:p w:rsidR="340E4501" w:rsidP="340E4501" w:rsidRDefault="340E4501" w14:paraId="0DB84430" w14:textId="5E0D1114">
            <w:pPr>
              <w:jc w:val="center"/>
            </w:pPr>
            <w:r>
              <w:t>3%</w:t>
            </w:r>
          </w:p>
        </w:tc>
        <w:tc>
          <w:tcPr>
            <w:tcW w:w="1762" w:type="dxa"/>
          </w:tcPr>
          <w:p w:rsidR="340E4501" w:rsidP="340E4501" w:rsidRDefault="340E4501" w14:paraId="7D144EF9" w14:textId="40E2E2F6">
            <w:pPr>
              <w:jc w:val="center"/>
            </w:pPr>
            <w:r>
              <w:t>95%</w:t>
            </w:r>
          </w:p>
        </w:tc>
      </w:tr>
      <w:tr w:rsidR="340E4501" w:rsidTr="340E4501" w14:paraId="090FC58A" w14:textId="77777777">
        <w:trPr>
          <w:trHeight w:val="300"/>
          <w:jc w:val="center"/>
        </w:trPr>
        <w:tc>
          <w:tcPr>
            <w:tcW w:w="2070" w:type="dxa"/>
          </w:tcPr>
          <w:p w:rsidR="340E4501" w:rsidP="340E4501" w:rsidRDefault="340E4501" w14:paraId="16C28ADD" w14:textId="37D082FD">
            <w:pPr>
              <w:jc w:val="center"/>
            </w:pPr>
            <w:r>
              <w:t>Scribbr.com</w:t>
            </w:r>
          </w:p>
        </w:tc>
        <w:tc>
          <w:tcPr>
            <w:tcW w:w="1185" w:type="dxa"/>
          </w:tcPr>
          <w:p w:rsidR="340E4501" w:rsidP="340E4501" w:rsidRDefault="340E4501" w14:paraId="02F07134" w14:textId="2C48C0AE">
            <w:pPr>
              <w:jc w:val="center"/>
            </w:pPr>
            <w:r>
              <w:t>100%</w:t>
            </w:r>
          </w:p>
        </w:tc>
        <w:tc>
          <w:tcPr>
            <w:tcW w:w="1455" w:type="dxa"/>
          </w:tcPr>
          <w:p w:rsidR="340E4501" w:rsidP="340E4501" w:rsidRDefault="340E4501" w14:paraId="3A6B245D" w14:textId="2F4323DE">
            <w:pPr>
              <w:jc w:val="center"/>
            </w:pPr>
            <w:r>
              <w:t>0%</w:t>
            </w:r>
          </w:p>
        </w:tc>
        <w:tc>
          <w:tcPr>
            <w:tcW w:w="1140" w:type="dxa"/>
          </w:tcPr>
          <w:p w:rsidR="340E4501" w:rsidP="340E4501" w:rsidRDefault="340E4501" w14:paraId="11708154" w14:textId="3380551A">
            <w:pPr>
              <w:jc w:val="center"/>
            </w:pPr>
            <w:r>
              <w:t>0%</w:t>
            </w:r>
          </w:p>
        </w:tc>
        <w:tc>
          <w:tcPr>
            <w:tcW w:w="1485" w:type="dxa"/>
          </w:tcPr>
          <w:p w:rsidR="340E4501" w:rsidP="340E4501" w:rsidRDefault="340E4501" w14:paraId="4BE71CC2" w14:textId="195DF241">
            <w:pPr>
              <w:jc w:val="center"/>
            </w:pPr>
            <w:r>
              <w:t>0%</w:t>
            </w:r>
          </w:p>
        </w:tc>
        <w:tc>
          <w:tcPr>
            <w:tcW w:w="1762" w:type="dxa"/>
          </w:tcPr>
          <w:p w:rsidR="340E4501" w:rsidP="340E4501" w:rsidRDefault="340E4501" w14:paraId="7C37714E" w14:textId="3FE9AE35">
            <w:pPr>
              <w:jc w:val="center"/>
            </w:pPr>
            <w:r>
              <w:t>0%</w:t>
            </w:r>
          </w:p>
        </w:tc>
      </w:tr>
      <w:tr w:rsidR="340E4501" w:rsidTr="340E4501" w14:paraId="68DC7E48" w14:textId="77777777">
        <w:trPr>
          <w:trHeight w:val="300"/>
          <w:jc w:val="center"/>
        </w:trPr>
        <w:tc>
          <w:tcPr>
            <w:tcW w:w="2070" w:type="dxa"/>
          </w:tcPr>
          <w:p w:rsidR="340E4501" w:rsidP="340E4501" w:rsidRDefault="340E4501" w14:paraId="0EC9C5A9" w14:textId="2769916B">
            <w:pPr>
              <w:jc w:val="center"/>
            </w:pPr>
            <w:r>
              <w:t>Detecting-AI.com</w:t>
            </w:r>
          </w:p>
        </w:tc>
        <w:tc>
          <w:tcPr>
            <w:tcW w:w="1185" w:type="dxa"/>
          </w:tcPr>
          <w:p w:rsidR="340E4501" w:rsidP="340E4501" w:rsidRDefault="340E4501" w14:paraId="4272C50F" w14:textId="716DA985">
            <w:pPr>
              <w:jc w:val="center"/>
            </w:pPr>
            <w:r>
              <w:t>88.2%</w:t>
            </w:r>
          </w:p>
        </w:tc>
        <w:tc>
          <w:tcPr>
            <w:tcW w:w="1455" w:type="dxa"/>
          </w:tcPr>
          <w:p w:rsidR="340E4501" w:rsidP="340E4501" w:rsidRDefault="340E4501" w14:paraId="40FF8F19" w14:textId="53783E86">
            <w:pPr>
              <w:jc w:val="center"/>
            </w:pPr>
            <w:r>
              <w:t>88,2%</w:t>
            </w:r>
          </w:p>
        </w:tc>
        <w:tc>
          <w:tcPr>
            <w:tcW w:w="1140" w:type="dxa"/>
          </w:tcPr>
          <w:p w:rsidR="340E4501" w:rsidP="340E4501" w:rsidRDefault="340E4501" w14:paraId="4665FD8A" w14:textId="463D8B44">
            <w:pPr>
              <w:jc w:val="center"/>
            </w:pPr>
            <w:r>
              <w:t>88,2%</w:t>
            </w:r>
          </w:p>
        </w:tc>
        <w:tc>
          <w:tcPr>
            <w:tcW w:w="1485" w:type="dxa"/>
          </w:tcPr>
          <w:p w:rsidR="340E4501" w:rsidP="340E4501" w:rsidRDefault="340E4501" w14:paraId="1AB34239" w14:textId="41A30D8E">
            <w:pPr>
              <w:jc w:val="center"/>
            </w:pPr>
            <w:r>
              <w:t>88,2%</w:t>
            </w:r>
          </w:p>
        </w:tc>
        <w:tc>
          <w:tcPr>
            <w:tcW w:w="1762" w:type="dxa"/>
          </w:tcPr>
          <w:p w:rsidR="340E4501" w:rsidP="340E4501" w:rsidRDefault="340E4501" w14:paraId="4972E242" w14:textId="78E09AE3">
            <w:pPr>
              <w:jc w:val="center"/>
            </w:pPr>
            <w:r>
              <w:t>25,6%</w:t>
            </w:r>
          </w:p>
        </w:tc>
      </w:tr>
    </w:tbl>
    <w:p w:rsidR="340E4501" w:rsidRDefault="340E4501" w14:paraId="6D265C12" w14:textId="440816EE"/>
    <w:p w:rsidR="003E71DB" w:rsidP="340E4501" w:rsidRDefault="003E71DB" w14:paraId="019DCBDF" w14:textId="47BD2E4E"/>
    <w:p w:rsidR="227A7307" w:rsidP="7C36A212" w:rsidRDefault="227A7307" w14:paraId="24DC3052" w14:textId="354D7F15">
      <w:pPr>
        <w:spacing w:before="0" w:beforeAutospacing="off" w:after="0" w:afterAutospacing="off"/>
        <w:jc w:val="both"/>
      </w:pPr>
      <w:r w:rsidR="7C36A212">
        <w:rPr/>
        <w:t xml:space="preserve">Wie es sich herausstellt, sind alle Algorithmen gleich gut, wenn diese auf unterschiedliche Prozente angepasst werden. Dadurch, dass wir jedoch das Hauptziel haben, die minimalste Abweichung vom Original zu erzeugen, wirken der Leetspeak Algorithmus und der Leerzeichen Algorithmus durch ihre im Vergleich hohe Abweichung vom Originaltext relativ unattraktiv für dieses Projekt. Daher schauen wir uns den Homoglyphen- und Symbol-Algorithmus genauer an. </w:t>
      </w:r>
    </w:p>
    <w:p w:rsidR="227A7307" w:rsidP="7C36A212" w:rsidRDefault="227A7307" w14:paraId="2A315886" w14:textId="354D7F15">
      <w:pPr>
        <w:spacing w:before="0" w:beforeAutospacing="off" w:after="0" w:afterAutospacing="off"/>
        <w:jc w:val="both"/>
        <w:rPr>
          <w:rFonts w:ascii="Times New Roman" w:hAnsi="Times New Roman" w:eastAsia="Times New Roman" w:cs="Times New Roman"/>
          <w:noProof w:val="0"/>
          <w:sz w:val="24"/>
          <w:szCs w:val="24"/>
          <w:lang w:val="de-DE"/>
        </w:rPr>
      </w:pPr>
    </w:p>
    <w:p w:rsidR="227A7307" w:rsidP="7C36A212" w:rsidRDefault="227A7307" w14:paraId="5A5C9D0A" w14:textId="354D7F15">
      <w:pPr>
        <w:spacing w:before="0" w:beforeAutospacing="off" w:after="0" w:afterAutospacing="off"/>
        <w:jc w:val="both"/>
        <w:rPr>
          <w:rFonts w:ascii="Times New Roman" w:hAnsi="Times New Roman" w:eastAsia="Times New Roman" w:cs="Times New Roman"/>
          <w:noProof w:val="0"/>
          <w:sz w:val="24"/>
          <w:szCs w:val="24"/>
          <w:lang w:val="de-DE"/>
        </w:rPr>
      </w:pPr>
      <w:r w:rsidRPr="7C36A212" w:rsidR="7C36A212">
        <w:rPr>
          <w:rFonts w:ascii="Times New Roman" w:hAnsi="Times New Roman" w:eastAsia="Times New Roman" w:cs="Times New Roman"/>
          <w:noProof w:val="0"/>
          <w:sz w:val="24"/>
          <w:szCs w:val="24"/>
          <w:lang w:val="de-DE"/>
        </w:rPr>
        <w:t xml:space="preserve">Beide Algorithmen erzielen ungefähr die gleichen Ergebnisse, wobei im Durchschnitt der Symbol Algorithmus besser abschneidet. Wenn man jedoch in Betracht zieht, dass wir ebenfalls uns ein zweites Hauptziel gesetzt haben, dass der Algorithmus für das bloße Auge nicht zu erkennen sein soll, dann ist der </w:t>
      </w:r>
      <w:r w:rsidRPr="7C36A212" w:rsidR="7C36A212">
        <w:rPr>
          <w:rFonts w:ascii="Times New Roman" w:hAnsi="Times New Roman" w:eastAsia="Times New Roman" w:cs="Times New Roman"/>
          <w:noProof w:val="0"/>
          <w:sz w:val="24"/>
          <w:szCs w:val="24"/>
          <w:lang w:val="de-DE"/>
        </w:rPr>
        <w:t>Homoglyph</w:t>
      </w:r>
      <w:r w:rsidRPr="7C36A212" w:rsidR="7C36A212">
        <w:rPr>
          <w:rFonts w:ascii="Times New Roman" w:hAnsi="Times New Roman" w:eastAsia="Times New Roman" w:cs="Times New Roman"/>
          <w:noProof w:val="0"/>
          <w:sz w:val="24"/>
          <w:szCs w:val="24"/>
          <w:lang w:val="de-DE"/>
        </w:rPr>
        <w:t>-Algorithmus der ganz klare Gewinner.</w:t>
      </w:r>
    </w:p>
    <w:p w:rsidR="227A7307" w:rsidP="7C36A212" w:rsidRDefault="227A7307" w14:paraId="740C6E9E" w14:textId="354D7F15">
      <w:pPr>
        <w:spacing w:before="0" w:beforeAutospacing="off" w:after="0" w:afterAutospacing="off"/>
        <w:jc w:val="both"/>
        <w:rPr>
          <w:rFonts w:ascii="Times New Roman" w:hAnsi="Times New Roman" w:eastAsia="Times New Roman" w:cs="Times New Roman"/>
          <w:noProof w:val="0"/>
          <w:sz w:val="24"/>
          <w:szCs w:val="24"/>
          <w:lang w:val="de-DE"/>
        </w:rPr>
      </w:pPr>
    </w:p>
    <w:p w:rsidR="227A7307" w:rsidP="7C36A212" w:rsidRDefault="227A7307" w14:paraId="5E86C0CD" w14:textId="354D7F15">
      <w:pPr>
        <w:spacing w:before="0" w:beforeAutospacing="off" w:after="0" w:afterAutospacing="off"/>
        <w:jc w:val="both"/>
        <w:rPr>
          <w:rFonts w:ascii="Times New Roman" w:hAnsi="Times New Roman" w:eastAsia="Times New Roman" w:cs="Times New Roman"/>
          <w:noProof w:val="0"/>
          <w:sz w:val="24"/>
          <w:szCs w:val="24"/>
          <w:lang w:val="de-DE"/>
        </w:rPr>
      </w:pPr>
      <w:r w:rsidR="7C36A212">
        <w:rPr/>
        <w:t>Am Ende haben wir uns nach weiterem Testen für den Homoglyphen-Algorithmus entschieden, da er eher zu diesem Projekt passen würde. Er erzielt gute Ergebnisse und kann auch zuverlässig Text-KI-Detektoren überlisten. Zusätzlich erfüllt er beide von uns gesetzten Hauptziele, weil er Texte erzeugt, welche mit dem bloßen Auge nicht vom Original zu unterscheiden sind. Die Ergebnisse dieses Algorithmus variieren von Text zu Text, jedoch können wir ein zuversichtliches Ergebnis bei einigen Text-KI-Detektoren erzeugen.</w:t>
      </w:r>
    </w:p>
    <w:p w:rsidR="227A7307" w:rsidP="227A7307" w:rsidRDefault="227A7307" w14:paraId="359F4576" w14:textId="45386C52"/>
    <w:p w:rsidR="340E4501" w:rsidP="340E4501" w:rsidRDefault="340E4501" w14:paraId="2731627E" w14:textId="68B4B9AD">
      <w:pPr>
        <w:ind w:left="0" w:firstLine="0"/>
        <w:jc w:val="both"/>
        <w:rPr>
          <w:rFonts w:eastAsia="Consolas"/>
        </w:rPr>
      </w:pPr>
    </w:p>
    <w:p w:rsidR="003E71DB" w:rsidP="0E356EF0" w:rsidRDefault="003E71DB" w14:paraId="3652553A" w14:textId="1A4FCC1D">
      <w:pPr>
        <w:ind w:left="0" w:firstLine="0"/>
        <w:jc w:val="both"/>
        <w:rPr>
          <w:rFonts w:eastAsia="Consolas"/>
        </w:rPr>
      </w:pPr>
    </w:p>
    <w:p w:rsidR="003E71DB" w:rsidP="00B245E4" w:rsidRDefault="340E4501" w14:paraId="2CCEC775" w14:textId="5403763F">
      <w:pPr>
        <w:pStyle w:val="Heading2"/>
        <w:rPr/>
      </w:pPr>
      <w:bookmarkStart w:name="_Toc1828548710" w:id="46973173"/>
      <w:r w:rsidR="25527BE6">
        <w:rPr/>
        <w:t>Bildalgorithmus</w:t>
      </w:r>
      <w:bookmarkEnd w:id="46973173"/>
    </w:p>
    <w:p w:rsidR="6CF9CE13" w:rsidP="6CF9CE13" w:rsidRDefault="6CF9CE13" w14:paraId="3A5012EB" w14:textId="1A8D802E">
      <w:pPr>
        <w:rPr>
          <w:color w:val="70AD47" w:themeColor="accent6"/>
        </w:rPr>
      </w:pPr>
    </w:p>
    <w:p w:rsidR="6CF9CE13" w:rsidP="00AC71D9" w:rsidRDefault="00EF1239" w14:paraId="16D09A20" w14:textId="211CB47E">
      <w:pPr>
        <w:jc w:val="both"/>
        <w:rPr>
          <w:color w:val="000000" w:themeColor="text1"/>
        </w:rPr>
      </w:pPr>
      <w:r>
        <w:rPr>
          <w:color w:val="000000" w:themeColor="text1"/>
        </w:rPr>
        <w:t>Bei d</w:t>
      </w:r>
      <w:r w:rsidR="001F1204">
        <w:rPr>
          <w:color w:val="000000" w:themeColor="text1"/>
        </w:rPr>
        <w:t xml:space="preserve">er Aufgabe Bilder so zu verändern, dass ein KI-Detektor ein von </w:t>
      </w:r>
      <w:r w:rsidR="00695635">
        <w:rPr>
          <w:color w:val="000000" w:themeColor="text1"/>
        </w:rPr>
        <w:t xml:space="preserve">KI </w:t>
      </w:r>
      <w:r w:rsidR="00EF3177">
        <w:rPr>
          <w:color w:val="000000" w:themeColor="text1"/>
        </w:rPr>
        <w:t>generiertes</w:t>
      </w:r>
      <w:r w:rsidR="00695635">
        <w:rPr>
          <w:color w:val="000000" w:themeColor="text1"/>
        </w:rPr>
        <w:t xml:space="preserve"> Bild nicht al</w:t>
      </w:r>
      <w:r w:rsidR="00781664">
        <w:rPr>
          <w:color w:val="000000" w:themeColor="text1"/>
        </w:rPr>
        <w:t>s dieses ansieht</w:t>
      </w:r>
      <w:r w:rsidR="00A000A5">
        <w:rPr>
          <w:color w:val="000000" w:themeColor="text1"/>
        </w:rPr>
        <w:t>, sind wir wie folgt herangegangen.</w:t>
      </w:r>
    </w:p>
    <w:p w:rsidR="00AC71D9" w:rsidP="00AC71D9" w:rsidRDefault="00593236" w14:paraId="0E57034E" w14:textId="77777777">
      <w:pPr>
        <w:jc w:val="both"/>
        <w:rPr>
          <w:color w:val="000000" w:themeColor="text1"/>
        </w:rPr>
      </w:pPr>
      <w:r>
        <w:rPr>
          <w:color w:val="000000" w:themeColor="text1"/>
        </w:rPr>
        <w:t>Da wir in vielen Foren</w:t>
      </w:r>
      <w:r w:rsidR="008E2908">
        <w:rPr>
          <w:color w:val="000000" w:themeColor="text1"/>
        </w:rPr>
        <w:t>beiträgen gelesen haben, das KI-Detektoren das Rauschen</w:t>
      </w:r>
      <w:r w:rsidR="001158C4">
        <w:rPr>
          <w:color w:val="000000" w:themeColor="text1"/>
        </w:rPr>
        <w:t>, welches KI-Bild-Generatoren erstellen</w:t>
      </w:r>
      <w:r w:rsidR="001108A0">
        <w:rPr>
          <w:color w:val="000000" w:themeColor="text1"/>
        </w:rPr>
        <w:t xml:space="preserve">, </w:t>
      </w:r>
      <w:r w:rsidR="00FD1593">
        <w:rPr>
          <w:color w:val="000000" w:themeColor="text1"/>
        </w:rPr>
        <w:t xml:space="preserve">erkennen, haben wir versucht </w:t>
      </w:r>
      <w:r w:rsidR="006E1CC6">
        <w:rPr>
          <w:color w:val="000000" w:themeColor="text1"/>
        </w:rPr>
        <w:t>dieses zu übertönen. Wie auch schon</w:t>
      </w:r>
      <w:r w:rsidR="00D670B8">
        <w:rPr>
          <w:color w:val="000000" w:themeColor="text1"/>
        </w:rPr>
        <w:t xml:space="preserve"> im Beispiel beim InformatiCup angegeben, haben wir hierfür </w:t>
      </w:r>
      <w:r w:rsidR="007765DC">
        <w:rPr>
          <w:color w:val="000000" w:themeColor="text1"/>
        </w:rPr>
        <w:t xml:space="preserve">ein </w:t>
      </w:r>
      <w:r w:rsidR="007A4160">
        <w:t xml:space="preserve">gaußschem </w:t>
      </w:r>
      <w:r w:rsidR="007765DC">
        <w:rPr>
          <w:color w:val="000000" w:themeColor="text1"/>
        </w:rPr>
        <w:t xml:space="preserve">Rauschen </w:t>
      </w:r>
      <w:r w:rsidR="007A4160">
        <w:rPr>
          <w:color w:val="000000" w:themeColor="text1"/>
        </w:rPr>
        <w:t xml:space="preserve">über </w:t>
      </w:r>
      <w:r w:rsidR="00D73FCA">
        <w:rPr>
          <w:color w:val="000000" w:themeColor="text1"/>
        </w:rPr>
        <w:t xml:space="preserve">die Bilder </w:t>
      </w:r>
      <w:r w:rsidR="0069364C">
        <w:rPr>
          <w:color w:val="000000" w:themeColor="text1"/>
        </w:rPr>
        <w:t>gelegt</w:t>
      </w:r>
      <w:r w:rsidR="00D9774F">
        <w:rPr>
          <w:color w:val="000000" w:themeColor="text1"/>
        </w:rPr>
        <w:t xml:space="preserve">. </w:t>
      </w:r>
    </w:p>
    <w:p w:rsidR="00593236" w:rsidP="00AC71D9" w:rsidRDefault="00223502" w14:paraId="734CBB16" w14:textId="5048A7B7">
      <w:pPr>
        <w:jc w:val="both"/>
        <w:rPr>
          <w:color w:val="000000" w:themeColor="text1"/>
        </w:rPr>
      </w:pPr>
      <w:r>
        <w:rPr>
          <w:color w:val="000000" w:themeColor="text1"/>
        </w:rPr>
        <w:t xml:space="preserve">Um </w:t>
      </w:r>
      <w:r w:rsidR="00A372F4">
        <w:rPr>
          <w:color w:val="000000" w:themeColor="text1"/>
        </w:rPr>
        <w:t>unseren Algorithmus stätig testen zu können, haben wir einen Bot geschrieben, der automatisch d</w:t>
      </w:r>
      <w:r w:rsidR="0063709B">
        <w:rPr>
          <w:color w:val="000000" w:themeColor="text1"/>
        </w:rPr>
        <w:t>as zu untersuchende Bild auf den verschiedenen Detektoren</w:t>
      </w:r>
      <w:r w:rsidR="00170312">
        <w:rPr>
          <w:color w:val="000000" w:themeColor="text1"/>
        </w:rPr>
        <w:t xml:space="preserve"> Webseiten hochlädt und die Scores auswertet. Dieses war leider nicht bei allen Detektoren möglich, da </w:t>
      </w:r>
      <w:r w:rsidR="00DA7780">
        <w:rPr>
          <w:color w:val="000000" w:themeColor="text1"/>
        </w:rPr>
        <w:t>man sich bei manchen erst anmelden musste</w:t>
      </w:r>
      <w:r w:rsidR="006448DA">
        <w:rPr>
          <w:color w:val="000000" w:themeColor="text1"/>
        </w:rPr>
        <w:t xml:space="preserve"> oder eine Abo abschließen sollte.</w:t>
      </w:r>
    </w:p>
    <w:p w:rsidR="00AC71D9" w:rsidP="00AC71D9" w:rsidRDefault="004B66D3" w14:paraId="16025B4D" w14:textId="1B2B6483">
      <w:pPr>
        <w:jc w:val="both"/>
        <w:rPr>
          <w:color w:val="000000" w:themeColor="text1"/>
        </w:rPr>
      </w:pPr>
      <w:r>
        <w:rPr>
          <w:color w:val="000000" w:themeColor="text1"/>
        </w:rPr>
        <w:t xml:space="preserve">Mit dem nun funktionierenden Bot haben wir auch schnell erkannt, dass </w:t>
      </w:r>
      <w:r w:rsidR="00A23E99">
        <w:rPr>
          <w:color w:val="000000" w:themeColor="text1"/>
        </w:rPr>
        <w:t xml:space="preserve">das gaußsche Rauschen </w:t>
      </w:r>
      <w:r w:rsidR="007F0BFA">
        <w:rPr>
          <w:color w:val="000000" w:themeColor="text1"/>
        </w:rPr>
        <w:t>genügt,</w:t>
      </w:r>
      <w:r w:rsidR="002959E1">
        <w:rPr>
          <w:color w:val="000000" w:themeColor="text1"/>
        </w:rPr>
        <w:t xml:space="preserve"> um </w:t>
      </w:r>
      <w:r w:rsidR="00332648">
        <w:rPr>
          <w:color w:val="000000" w:themeColor="text1"/>
        </w:rPr>
        <w:t>die meisten KI-Detektoren auszutricksen.</w:t>
      </w:r>
      <w:r w:rsidR="00C05B71">
        <w:rPr>
          <w:color w:val="000000" w:themeColor="text1"/>
        </w:rPr>
        <w:t xml:space="preserve"> Was man aber noch hinzufügen sollte, ist das wir zu diesem Zeitpunkt noch nicht den Hivemoderation.com KI-Detektor kannten.</w:t>
      </w:r>
    </w:p>
    <w:p w:rsidR="00E60252" w:rsidP="00AC71D9" w:rsidRDefault="00E60252" w14:paraId="6FE77ECE" w14:textId="7C2D7769">
      <w:pPr>
        <w:jc w:val="both"/>
        <w:rPr>
          <w:color w:val="000000" w:themeColor="text1"/>
        </w:rPr>
      </w:pPr>
      <w:r>
        <w:rPr>
          <w:color w:val="000000" w:themeColor="text1"/>
        </w:rPr>
        <w:t xml:space="preserve">Als wir uns die Metadaten der zu Verfügung gestellten Bilder angeschaut haben, ist uns schnell aufgefallen, </w:t>
      </w:r>
      <w:r w:rsidR="00B922AC">
        <w:rPr>
          <w:color w:val="000000" w:themeColor="text1"/>
        </w:rPr>
        <w:t>dass</w:t>
      </w:r>
      <w:r>
        <w:rPr>
          <w:color w:val="000000" w:themeColor="text1"/>
        </w:rPr>
        <w:t xml:space="preserve"> in ihnen </w:t>
      </w:r>
      <w:r w:rsidR="001238B7">
        <w:rPr>
          <w:color w:val="000000" w:themeColor="text1"/>
        </w:rPr>
        <w:t xml:space="preserve">Prompts und andere Informationen gespeichert hat, die eine KI beim </w:t>
      </w:r>
      <w:r w:rsidR="00B922AC">
        <w:rPr>
          <w:color w:val="000000" w:themeColor="text1"/>
        </w:rPr>
        <w:t>Generieren</w:t>
      </w:r>
      <w:r w:rsidR="001238B7">
        <w:rPr>
          <w:color w:val="000000" w:themeColor="text1"/>
        </w:rPr>
        <w:t xml:space="preserve"> erstellt hat. </w:t>
      </w:r>
      <w:r w:rsidR="00BE769D">
        <w:rPr>
          <w:color w:val="000000" w:themeColor="text1"/>
        </w:rPr>
        <w:t xml:space="preserve">Als wir die Metadaten entfernt hatten, hat sich tatsächlich bei manchen </w:t>
      </w:r>
      <w:r w:rsidR="00B922AC">
        <w:rPr>
          <w:color w:val="000000" w:themeColor="text1"/>
        </w:rPr>
        <w:t>KI-Detektoren der Score verbessert.</w:t>
      </w:r>
    </w:p>
    <w:p w:rsidR="005B35C1" w:rsidP="00AC71D9" w:rsidRDefault="005B35C1" w14:paraId="4940A63C" w14:textId="6015B295">
      <w:pPr>
        <w:jc w:val="both"/>
        <w:rPr>
          <w:color w:val="000000" w:themeColor="text1"/>
        </w:rPr>
      </w:pPr>
      <w:r>
        <w:rPr>
          <w:color w:val="000000" w:themeColor="text1"/>
        </w:rPr>
        <w:t>Mit der Überzeugung</w:t>
      </w:r>
      <w:r w:rsidR="00AB0FE6">
        <w:rPr>
          <w:color w:val="000000" w:themeColor="text1"/>
        </w:rPr>
        <w:t>, dass wir die Aufgabenstellung bereits gelöst haben</w:t>
      </w:r>
      <w:r w:rsidR="003959C7">
        <w:rPr>
          <w:color w:val="000000" w:themeColor="text1"/>
        </w:rPr>
        <w:t>, haben wir noch an weiteren Effekten und Veränderungen an</w:t>
      </w:r>
      <w:r w:rsidR="005573DB">
        <w:rPr>
          <w:color w:val="000000" w:themeColor="text1"/>
        </w:rPr>
        <w:t xml:space="preserve"> den Bildern </w:t>
      </w:r>
      <w:r w:rsidR="00E00AAD">
        <w:rPr>
          <w:color w:val="000000" w:themeColor="text1"/>
        </w:rPr>
        <w:t>experimentiert</w:t>
      </w:r>
      <w:r w:rsidR="005573DB">
        <w:rPr>
          <w:color w:val="000000" w:themeColor="text1"/>
        </w:rPr>
        <w:t xml:space="preserve"> in der Hoffnung, dass</w:t>
      </w:r>
      <w:r w:rsidR="0037606C">
        <w:rPr>
          <w:color w:val="000000" w:themeColor="text1"/>
        </w:rPr>
        <w:t xml:space="preserve"> diese nicht so </w:t>
      </w:r>
      <w:r w:rsidR="00CE0E91">
        <w:rPr>
          <w:color w:val="000000" w:themeColor="text1"/>
        </w:rPr>
        <w:t>auffällig</w:t>
      </w:r>
      <w:r w:rsidR="0037606C">
        <w:rPr>
          <w:color w:val="000000" w:themeColor="text1"/>
        </w:rPr>
        <w:t xml:space="preserve"> sind, wie das gaußsche Rauschen</w:t>
      </w:r>
      <w:r w:rsidR="008E52D7">
        <w:rPr>
          <w:color w:val="000000" w:themeColor="text1"/>
        </w:rPr>
        <w:t>.</w:t>
      </w:r>
      <w:r w:rsidR="00CE0E91">
        <w:rPr>
          <w:color w:val="000000" w:themeColor="text1"/>
        </w:rPr>
        <w:t xml:space="preserve"> Hier sind unsere Ergebnisse einmal aufgelistet:</w:t>
      </w:r>
    </w:p>
    <w:p w:rsidRPr="00EF1239" w:rsidR="00CE0E91" w:rsidP="00AC71D9" w:rsidRDefault="00CE0E91" w14:paraId="486A9AD9" w14:textId="77777777">
      <w:pPr>
        <w:jc w:val="both"/>
        <w:rPr>
          <w:color w:val="000000" w:themeColor="text1"/>
        </w:rPr>
      </w:pPr>
    </w:p>
    <w:tbl>
      <w:tblPr>
        <w:tblStyle w:val="TableGrid"/>
        <w:tblW w:w="9634" w:type="dxa"/>
        <w:tblLook w:val="04A0" w:firstRow="1" w:lastRow="0" w:firstColumn="1" w:lastColumn="0" w:noHBand="0" w:noVBand="1"/>
      </w:tblPr>
      <w:tblGrid>
        <w:gridCol w:w="2547"/>
        <w:gridCol w:w="4394"/>
        <w:gridCol w:w="2693"/>
      </w:tblGrid>
      <w:tr w:rsidR="00E61859" w14:paraId="4680302D" w14:textId="77777777">
        <w:tc>
          <w:tcPr>
            <w:tcW w:w="2547" w:type="dxa"/>
          </w:tcPr>
          <w:p w:rsidRPr="0043390F" w:rsidR="00E61859" w:rsidRDefault="00E61859" w14:paraId="2810E2F9" w14:textId="77777777">
            <w:pPr>
              <w:rPr>
                <w:b/>
                <w:bCs/>
              </w:rPr>
            </w:pPr>
            <w:r w:rsidRPr="0043390F">
              <w:rPr>
                <w:b/>
                <w:bCs/>
              </w:rPr>
              <w:t>Ansatz</w:t>
            </w:r>
          </w:p>
        </w:tc>
        <w:tc>
          <w:tcPr>
            <w:tcW w:w="4394" w:type="dxa"/>
          </w:tcPr>
          <w:p w:rsidRPr="0043390F" w:rsidR="00E61859" w:rsidRDefault="00E61859" w14:paraId="2AE02FFE" w14:textId="77777777">
            <w:pPr>
              <w:rPr>
                <w:b/>
                <w:bCs/>
              </w:rPr>
            </w:pPr>
            <w:r w:rsidRPr="0043390F">
              <w:rPr>
                <w:b/>
                <w:bCs/>
              </w:rPr>
              <w:t>Grund</w:t>
            </w:r>
          </w:p>
        </w:tc>
        <w:tc>
          <w:tcPr>
            <w:tcW w:w="2693" w:type="dxa"/>
          </w:tcPr>
          <w:p w:rsidRPr="0043390F" w:rsidR="00E61859" w:rsidRDefault="00E61859" w14:paraId="759DEC53" w14:textId="77777777">
            <w:pPr>
              <w:rPr>
                <w:b/>
                <w:bCs/>
              </w:rPr>
            </w:pPr>
            <w:r w:rsidRPr="0043390F">
              <w:rPr>
                <w:b/>
                <w:bCs/>
              </w:rPr>
              <w:t>Wirkungsgrad</w:t>
            </w:r>
          </w:p>
        </w:tc>
      </w:tr>
      <w:tr w:rsidR="00E61859" w14:paraId="5A54AA37" w14:textId="77777777">
        <w:tc>
          <w:tcPr>
            <w:tcW w:w="2547" w:type="dxa"/>
          </w:tcPr>
          <w:p w:rsidR="00E61859" w:rsidRDefault="00E61859" w14:paraId="3EC50A49" w14:textId="77777777">
            <w:r>
              <w:t>Schwarze Pixel heller machen</w:t>
            </w:r>
          </w:p>
        </w:tc>
        <w:tc>
          <w:tcPr>
            <w:tcW w:w="4394" w:type="dxa"/>
          </w:tcPr>
          <w:p w:rsidR="00E61859" w:rsidRDefault="00E61859" w14:paraId="2828677D" w14:textId="77777777">
            <w:r>
              <w:t>Wenn Bilder in der Nacht mit einer Kamera aufgenommen werden, sind schwarze Pixel nie wirklich schwarz.</w:t>
            </w:r>
          </w:p>
        </w:tc>
        <w:tc>
          <w:tcPr>
            <w:tcW w:w="2693" w:type="dxa"/>
          </w:tcPr>
          <w:p w:rsidR="00E61859" w:rsidRDefault="00E61859" w14:paraId="3116FF80" w14:textId="77777777">
            <w:r>
              <w:t>Gering -&gt; max. 1-2%</w:t>
            </w:r>
          </w:p>
        </w:tc>
      </w:tr>
      <w:tr w:rsidR="00E61859" w14:paraId="4B5D52EE" w14:textId="77777777">
        <w:tc>
          <w:tcPr>
            <w:tcW w:w="2547" w:type="dxa"/>
          </w:tcPr>
          <w:p w:rsidR="00E61859" w:rsidRDefault="00E61859" w14:paraId="7D12DC37" w14:textId="77777777">
            <w:r>
              <w:t>Bild unscharf machen</w:t>
            </w:r>
          </w:p>
        </w:tc>
        <w:tc>
          <w:tcPr>
            <w:tcW w:w="4394" w:type="dxa"/>
          </w:tcPr>
          <w:p w:rsidR="00E61859" w:rsidRDefault="00E61859" w14:paraId="57971AD2" w14:textId="77777777">
            <w:r>
              <w:t>KI-Generatoren erstellen häufig zu Beginn ein Rauschpattern mit dem sie Bilder generieren. Dieses soll durch die Unschärfe unkenntlich gemacht werden.</w:t>
            </w:r>
          </w:p>
        </w:tc>
        <w:tc>
          <w:tcPr>
            <w:tcW w:w="2693" w:type="dxa"/>
          </w:tcPr>
          <w:p w:rsidR="00E61859" w:rsidRDefault="00E61859" w14:paraId="5AECD968" w14:textId="77777777">
            <w:r>
              <w:t>Durchschnittlich -&gt; bei manchen Bildern bringt es viel, bei anderen gar nichts.</w:t>
            </w:r>
          </w:p>
        </w:tc>
      </w:tr>
      <w:tr w:rsidR="00E61859" w14:paraId="6B75FD0F" w14:textId="77777777">
        <w:tc>
          <w:tcPr>
            <w:tcW w:w="2547" w:type="dxa"/>
          </w:tcPr>
          <w:p w:rsidR="00E61859" w:rsidRDefault="00E61859" w14:paraId="564360BB" w14:textId="77777777">
            <w:r>
              <w:t>Bild mit einen Pinsel übermahlen, welcher eine Transparenz von 99% hat</w:t>
            </w:r>
          </w:p>
        </w:tc>
        <w:tc>
          <w:tcPr>
            <w:tcW w:w="4394" w:type="dxa"/>
          </w:tcPr>
          <w:p w:rsidR="00E61859" w:rsidRDefault="00E61859" w14:paraId="71E2D1D4" w14:textId="77777777">
            <w:r>
              <w:t>Rauschpattern unkenntlich machen mit einer minimalen Veränderung des Bildes</w:t>
            </w:r>
          </w:p>
        </w:tc>
        <w:tc>
          <w:tcPr>
            <w:tcW w:w="2693" w:type="dxa"/>
          </w:tcPr>
          <w:p w:rsidR="00E61859" w:rsidRDefault="00E61859" w14:paraId="2598A170" w14:textId="77777777">
            <w:r>
              <w:t>Durchschnittlich -&gt; bei manchen Bildern bringt es viel, bei anderen gar nichts.</w:t>
            </w:r>
          </w:p>
        </w:tc>
      </w:tr>
      <w:tr w:rsidR="00E61859" w14:paraId="325D331B" w14:textId="77777777">
        <w:tc>
          <w:tcPr>
            <w:tcW w:w="2547" w:type="dxa"/>
          </w:tcPr>
          <w:p w:rsidR="00E61859" w:rsidRDefault="00E61859" w14:paraId="287A0B35" w14:textId="77777777">
            <w:r>
              <w:t>Bild leicht schärfer machen, Bild stark schärfen</w:t>
            </w:r>
          </w:p>
        </w:tc>
        <w:tc>
          <w:tcPr>
            <w:tcW w:w="4394" w:type="dxa"/>
          </w:tcPr>
          <w:p w:rsidR="00E61859" w:rsidRDefault="00E61859" w14:paraId="6D0CB350" w14:textId="77777777">
            <w:r>
              <w:t>Bilder aus KI-Generatoren sehen häufig ein wenig unscharf aus. Diese Unschärfe soll beseitig werden. Der Nachteil am Stark schärfen ist, dass es eine große Veränderung am Originalbild darstellt.</w:t>
            </w:r>
          </w:p>
        </w:tc>
        <w:tc>
          <w:tcPr>
            <w:tcW w:w="2693" w:type="dxa"/>
          </w:tcPr>
          <w:p w:rsidR="00E61859" w:rsidRDefault="00E61859" w14:paraId="1B47F3B5" w14:textId="77777777">
            <w:r>
              <w:t>Durchschnittlich bis effektiv</w:t>
            </w:r>
          </w:p>
        </w:tc>
      </w:tr>
      <w:tr w:rsidR="00E61859" w14:paraId="395BC460" w14:textId="77777777">
        <w:tc>
          <w:tcPr>
            <w:tcW w:w="2547" w:type="dxa"/>
          </w:tcPr>
          <w:p w:rsidR="00E61859" w:rsidRDefault="00E61859" w14:paraId="3C7E702B" w14:textId="77777777">
            <w:r>
              <w:t>Rauschen, graues Rauschen, durchschnittliches Farbrauschen</w:t>
            </w:r>
          </w:p>
        </w:tc>
        <w:tc>
          <w:tcPr>
            <w:tcW w:w="4394" w:type="dxa"/>
          </w:tcPr>
          <w:p w:rsidR="00E61859" w:rsidRDefault="00E61859" w14:paraId="59A207E6" w14:textId="77777777">
            <w:r>
              <w:t>KI-Generatoren erstellen häufig zu Beginn ein Rauschpattern mit dem sie Bilder generieren. Dieses soll durch die unkenntlich gemacht werden. Die anderen Rauschtypen bringen den gleichen Effekt. Nur für das menschliche Auge soll es nicht so schnell erkennbar sein, ob ein Bild bearbeitet wurde.</w:t>
            </w:r>
          </w:p>
        </w:tc>
        <w:tc>
          <w:tcPr>
            <w:tcW w:w="2693" w:type="dxa"/>
          </w:tcPr>
          <w:p w:rsidR="00E61859" w:rsidRDefault="00E61859" w14:paraId="3815DA12" w14:textId="77777777">
            <w:r>
              <w:t>Sehr effektiv</w:t>
            </w:r>
          </w:p>
        </w:tc>
      </w:tr>
      <w:tr w:rsidR="00E61859" w14:paraId="04B7106A" w14:textId="77777777">
        <w:tc>
          <w:tcPr>
            <w:tcW w:w="2547" w:type="dxa"/>
          </w:tcPr>
          <w:p w:rsidR="00E61859" w:rsidRDefault="00E61859" w14:paraId="10895691" w14:textId="77777777">
            <w:r>
              <w:t>Copyrighttext und Symbol hinzufügen.</w:t>
            </w:r>
          </w:p>
        </w:tc>
        <w:tc>
          <w:tcPr>
            <w:tcW w:w="4394" w:type="dxa"/>
          </w:tcPr>
          <w:p w:rsidR="00E61859" w:rsidRDefault="00E61859" w14:paraId="7FCABB49" w14:textId="77777777">
            <w:r>
              <w:t xml:space="preserve">Manche KI-Detektoren achten auf ein Copyrightzeichen und verringern den Score automatisch, wenn sie eins erkennen. </w:t>
            </w:r>
          </w:p>
        </w:tc>
        <w:tc>
          <w:tcPr>
            <w:tcW w:w="2693" w:type="dxa"/>
          </w:tcPr>
          <w:p w:rsidR="00E61859" w:rsidRDefault="00E61859" w14:paraId="1F7FCBB8" w14:textId="77777777">
            <w:r>
              <w:t>Bei einem KI-Detektor sehr effektiv, bei den anderen konnte der Effekt nicht festgestellt werden</w:t>
            </w:r>
          </w:p>
        </w:tc>
      </w:tr>
      <w:tr w:rsidR="00E61859" w14:paraId="75230732" w14:textId="77777777">
        <w:tc>
          <w:tcPr>
            <w:tcW w:w="2547" w:type="dxa"/>
          </w:tcPr>
          <w:p w:rsidR="00E61859" w:rsidRDefault="00E61859" w14:paraId="7DFD5951" w14:textId="77777777">
            <w:r>
              <w:t>Metadaten des Bildes entfernen oder spezielle hinzufügen.</w:t>
            </w:r>
          </w:p>
        </w:tc>
        <w:tc>
          <w:tcPr>
            <w:tcW w:w="4394" w:type="dxa"/>
          </w:tcPr>
          <w:p w:rsidR="00E61859" w:rsidRDefault="00E61859" w14:paraId="7B587C12" w14:textId="77777777">
            <w:r>
              <w:t>Wenn Bilder von KI-Generatoren generiert werden, schreiben sie in die Metadaten häufig die Prompts des generierten Bildes und weitere Informationen. Die Metadaten werden von vielen KI-Detektoren auf genau solche Schlagwörter untersucht.</w:t>
            </w:r>
          </w:p>
        </w:tc>
        <w:tc>
          <w:tcPr>
            <w:tcW w:w="2693" w:type="dxa"/>
          </w:tcPr>
          <w:p w:rsidR="00E61859" w:rsidRDefault="00E61859" w14:paraId="0C9CC44A" w14:textId="77777777">
            <w:r>
              <w:t xml:space="preserve">Bei speziellen Metadaten konnte kein Effekt festgestellt werden. Aber bei der Entfernung der Ursprünglichen konnte eine Scoreverbesserung festgestellt werden.  </w:t>
            </w:r>
          </w:p>
        </w:tc>
      </w:tr>
    </w:tbl>
    <w:p w:rsidR="6CF9CE13" w:rsidP="6CF9CE13" w:rsidRDefault="6CF9CE13" w14:paraId="02D41B9D" w14:textId="7010B826">
      <w:pPr>
        <w:rPr>
          <w:color w:val="70AD47" w:themeColor="accent6"/>
        </w:rPr>
      </w:pPr>
    </w:p>
    <w:p w:rsidR="6CF9CE13" w:rsidP="6CF9CE13" w:rsidRDefault="00424680" w14:paraId="49D6F6BF" w14:textId="47E9C8FF">
      <w:pPr>
        <w:rPr>
          <w:color w:val="000000" w:themeColor="text1"/>
        </w:rPr>
      </w:pPr>
      <w:r>
        <w:rPr>
          <w:color w:val="000000" w:themeColor="text1"/>
        </w:rPr>
        <w:t>Da nicht alle</w:t>
      </w:r>
      <w:r w:rsidR="00CE2807">
        <w:rPr>
          <w:color w:val="000000" w:themeColor="text1"/>
        </w:rPr>
        <w:t xml:space="preserve"> Ansätze </w:t>
      </w:r>
      <w:r w:rsidR="00B4540A">
        <w:rPr>
          <w:color w:val="000000" w:themeColor="text1"/>
        </w:rPr>
        <w:t xml:space="preserve">eine wirkliche Verbesserung hervorbringen, haben wir uns </w:t>
      </w:r>
      <w:r w:rsidR="009445CC">
        <w:rPr>
          <w:color w:val="000000" w:themeColor="text1"/>
        </w:rPr>
        <w:t>letztendlich</w:t>
      </w:r>
      <w:r w:rsidR="00B4540A">
        <w:rPr>
          <w:color w:val="000000" w:themeColor="text1"/>
        </w:rPr>
        <w:t xml:space="preserve"> für einen Algorithmus entschieden, der folgendes macht:</w:t>
      </w:r>
    </w:p>
    <w:p w:rsidRPr="00424680" w:rsidR="00B4540A" w:rsidP="726A37F0" w:rsidRDefault="00B4540A" w14:paraId="295C9079" w14:textId="77777777">
      <w:pPr>
        <w:rPr>
          <w:color w:val="000000" w:themeColor="text1"/>
        </w:rPr>
      </w:pPr>
    </w:p>
    <w:p w:rsidR="009445CC" w:rsidP="009445CC" w:rsidRDefault="00BB7BE3" w14:paraId="594AE938" w14:textId="78C17B5B">
      <w:pPr>
        <w:pStyle w:val="ListParagraph"/>
        <w:numPr>
          <w:ilvl w:val="0"/>
          <w:numId w:val="21"/>
        </w:numPr>
        <w:spacing w:after="0" w:line="240" w:lineRule="auto"/>
      </w:pPr>
      <w:r>
        <w:t>Bild sehr stark schärfen</w:t>
      </w:r>
    </w:p>
    <w:p w:rsidR="00431DE9" w:rsidP="00431DE9" w:rsidRDefault="00431DE9" w14:paraId="0C0F55B8" w14:textId="38AF0A24">
      <w:pPr>
        <w:pStyle w:val="ListParagraph"/>
        <w:numPr>
          <w:ilvl w:val="0"/>
          <w:numId w:val="21"/>
        </w:numPr>
        <w:spacing w:after="0" w:line="240" w:lineRule="auto"/>
      </w:pPr>
      <w:r>
        <w:t xml:space="preserve">Weißer Pinsel </w:t>
      </w:r>
      <w:r w:rsidR="002625EB">
        <w:t xml:space="preserve">Strich über das ganze Bild </w:t>
      </w:r>
      <w:r>
        <w:t>mit 25% Transparenz</w:t>
      </w:r>
    </w:p>
    <w:p w:rsidR="009445CC" w:rsidP="009445CC" w:rsidRDefault="009445CC" w14:paraId="29E1F8B1" w14:textId="4EAF1147">
      <w:pPr>
        <w:pStyle w:val="ListParagraph"/>
        <w:numPr>
          <w:ilvl w:val="0"/>
          <w:numId w:val="21"/>
        </w:numPr>
        <w:spacing w:after="0" w:line="240" w:lineRule="auto"/>
      </w:pPr>
      <w:r>
        <w:t>Graues Rauschen hinzufügen</w:t>
      </w:r>
    </w:p>
    <w:p w:rsidR="009445CC" w:rsidP="009445CC" w:rsidRDefault="009445CC" w14:paraId="00098520" w14:textId="77777777">
      <w:pPr>
        <w:pStyle w:val="ListParagraph"/>
        <w:numPr>
          <w:ilvl w:val="0"/>
          <w:numId w:val="21"/>
        </w:numPr>
        <w:spacing w:after="0" w:line="240" w:lineRule="auto"/>
      </w:pPr>
      <w:r>
        <w:t>Bild als neues Bild speichern, um ursprüngliche Metadaten zu entfernen</w:t>
      </w:r>
    </w:p>
    <w:p w:rsidR="009445CC" w:rsidP="009445CC" w:rsidRDefault="009445CC" w14:paraId="0844D0DB" w14:textId="77777777"/>
    <w:p w:rsidR="006F6984" w:rsidP="00490E86" w:rsidRDefault="009445CC" w14:paraId="457F6B67" w14:textId="746F11CE">
      <w:pPr>
        <w:jc w:val="both"/>
      </w:pPr>
      <w:r>
        <w:t xml:space="preserve">Mit diesen Algorithmus konnten wir bis jetzt auf den meisten Webseiten einen guten Score erhalten. </w:t>
      </w:r>
      <w:r w:rsidR="00490E86">
        <w:t>Lediglich bei zu kleinen Bildern zeigt er eine Schwäche, da diese aufgrund ihrer begrenzten Pixelinformationen beim Hochskalieren für das menschliche Auge deutlich verändert werden.</w:t>
      </w:r>
    </w:p>
    <w:p w:rsidRPr="00105097" w:rsidR="008B5821" w:rsidP="00330577" w:rsidRDefault="00431DE9" w14:paraId="49832EA8" w14:textId="7821D899">
      <w:pPr>
        <w:jc w:val="both"/>
      </w:pPr>
      <w:r>
        <w:t>Aber t</w:t>
      </w:r>
      <w:r w:rsidR="00C77A4D">
        <w:t>rotz all den Ansätzen konnten wir einen KI-Detektor gar nicht überlisten. Es handelt sich hierbei um „Hivemoderation.com“.</w:t>
      </w:r>
      <w:r w:rsidR="00207C9D">
        <w:t xml:space="preserve"> </w:t>
      </w:r>
      <w:r w:rsidRPr="003117F1" w:rsidR="008B5821">
        <w:t xml:space="preserve">Basierend auf unseren bisherigen Erkenntnissen lässt sich feststellen, dass </w:t>
      </w:r>
      <w:r w:rsidR="000031CA">
        <w:t>dieser</w:t>
      </w:r>
      <w:r w:rsidRPr="003117F1" w:rsidR="008B5821">
        <w:t xml:space="preserve"> KI-Detektor das Nonplusultra auf dem Markt </w:t>
      </w:r>
      <w:r w:rsidR="000031CA">
        <w:t>ist</w:t>
      </w:r>
      <w:r w:rsidRPr="003117F1" w:rsidR="008B5821">
        <w:t xml:space="preserve">. Er zeichnet sich dadurch aus, keine falschen Zuordnungen von Bildern als KI zu machen und zeigt eine bemerkenswerte Fähigkeit, selbst bei zahlreichen Modifikationen am Originalbild zu erkennen, ob </w:t>
      </w:r>
      <w:r w:rsidR="009C2CD7">
        <w:t>ein Bild</w:t>
      </w:r>
      <w:r w:rsidRPr="003117F1" w:rsidR="008B5821">
        <w:t xml:space="preserve"> von einer KI generiert wurde. Vor etwa drei Monaten gab es</w:t>
      </w:r>
      <w:r w:rsidR="00BC02A6">
        <w:t xml:space="preserve"> noch</w:t>
      </w:r>
      <w:r w:rsidRPr="003117F1" w:rsidR="008B5821">
        <w:t xml:space="preserve"> einen </w:t>
      </w:r>
      <w:r w:rsidR="00BC02A6">
        <w:t>Trick</w:t>
      </w:r>
      <w:r w:rsidRPr="003117F1" w:rsidR="008B5821">
        <w:t xml:space="preserve">, diesen KI-Detektor zu überlisten, wie in einem </w:t>
      </w:r>
      <w:hyperlink w:history="1" r:id="rId29">
        <w:r w:rsidRPr="00711732" w:rsidR="008B5821">
          <w:rPr>
            <w:rStyle w:val="Hyperlink"/>
          </w:rPr>
          <w:t>Reddit-Post</w:t>
        </w:r>
      </w:hyperlink>
      <w:r w:rsidRPr="003117F1" w:rsidR="008B5821">
        <w:t xml:space="preserve"> näher erläutert wird. Die Strategie bestand darin, das Bild stark zu komprimieren, um das Rauschmuster für den Detektor unkenntlich zu machen.</w:t>
      </w:r>
      <w:r w:rsidR="003F1FD3">
        <w:t xml:space="preserve"> Aber durch die stetige Weiterentwicklung von Hivemoderation.com, funktioniert dieser Trick nun auch nicht mehr</w:t>
      </w:r>
      <w:r w:rsidR="00BA7C1E">
        <w:t>.</w:t>
      </w:r>
    </w:p>
    <w:p w:rsidR="00C63966" w:rsidP="00922D3F" w:rsidRDefault="00C63966" w14:paraId="33C72EB5" w14:textId="19576A2C">
      <w:pPr>
        <w:jc w:val="both"/>
      </w:pPr>
      <w:r w:rsidRPr="003117F1">
        <w:t xml:space="preserve">Zudem ist die Anwendung dieses Algorithmus für uns nicht geeignet, da er das verkleinerte Bild mithilfe einer anderen KI wieder vergrößert. Dies steht im Widerspruch zu unserer Anforderung, </w:t>
      </w:r>
      <w:r w:rsidR="00140276">
        <w:t>da das Vergrößern mehr als</w:t>
      </w:r>
      <w:r w:rsidRPr="003117F1">
        <w:t xml:space="preserve"> 5 Sekunden </w:t>
      </w:r>
      <w:r w:rsidR="00140276">
        <w:t>benötigt</w:t>
      </w:r>
      <w:r w:rsidRPr="003117F1">
        <w:t>.</w:t>
      </w:r>
    </w:p>
    <w:p w:rsidR="00D470C8" w:rsidP="00330577" w:rsidRDefault="00D470C8" w14:paraId="79FC5D84" w14:textId="77777777">
      <w:pPr>
        <w:jc w:val="both"/>
      </w:pPr>
    </w:p>
    <w:p w:rsidR="00C77A4D" w:rsidP="00330577" w:rsidRDefault="00330577" w14:paraId="34308B73" w14:textId="54AFA18B">
      <w:pPr>
        <w:jc w:val="both"/>
        <w:rPr>
          <w:color w:val="70AD47" w:themeColor="accent6"/>
        </w:rPr>
      </w:pPr>
      <w:r w:rsidRPr="00330577">
        <w:t xml:space="preserve">Zum Abschluss lässt sich festhalten, dass wir erfolgreich einen Algorithmus entwickelt haben, der für zahlreiche KI-Detektoren geeignet ist und das Originalbild nur in moderatem Maße verändert, um sicherzustellen, dass es nicht als völlig neues Bild wahrgenommen wird. Bedauerlicherweise variiert der </w:t>
      </w:r>
      <w:r>
        <w:t>Score</w:t>
      </w:r>
      <w:r w:rsidRPr="00330577">
        <w:t xml:space="preserve"> jedoch von Bild zu Bild, wodurch wir keine durchweg herausragenden Ergebnisse erzielen konnten.</w:t>
      </w:r>
    </w:p>
    <w:p w:rsidR="6CF9CE13" w:rsidP="6CF9CE13" w:rsidRDefault="6CF9CE13" w14:paraId="020F34B4" w14:textId="1827267D">
      <w:pPr>
        <w:rPr>
          <w:color w:val="70AD47" w:themeColor="accent6"/>
        </w:rPr>
      </w:pPr>
    </w:p>
    <w:p w:rsidR="6CF9CE13" w:rsidP="6CF9CE13" w:rsidRDefault="6CF9CE13" w14:paraId="53845B16" w14:textId="5CFA9942">
      <w:pPr>
        <w:rPr>
          <w:color w:val="70AD47" w:themeColor="accent6"/>
        </w:rPr>
      </w:pPr>
    </w:p>
    <w:p w:rsidR="6CF9CE13" w:rsidP="00922D3F" w:rsidRDefault="340E4501" w14:paraId="55342DCD" w14:textId="383F7884">
      <w:pPr>
        <w:pStyle w:val="Heading2"/>
        <w:rPr/>
      </w:pPr>
      <w:bookmarkStart w:name="_Toc580789658" w:id="341598568"/>
      <w:r w:rsidR="25527BE6">
        <w:rPr/>
        <w:t>Browser-Extension</w:t>
      </w:r>
      <w:bookmarkEnd w:id="341598568"/>
    </w:p>
    <w:p w:rsidR="00922D3F" w:rsidP="00922D3F" w:rsidRDefault="00922D3F" w14:paraId="72D7A86F" w14:textId="77777777">
      <w:pPr>
        <w:rPr>
          <w:lang w:val="en-US"/>
        </w:rPr>
      </w:pPr>
    </w:p>
    <w:p w:rsidRPr="009C531B" w:rsidR="00D12DFF" w:rsidP="00D12DFF" w:rsidRDefault="00D12DFF" w14:paraId="3A6C3B1D" w14:textId="74B790F1">
      <w:pPr>
        <w:jc w:val="both"/>
      </w:pPr>
      <w:r w:rsidRPr="009C531B">
        <w:t>Da wir zum Ende der Entwicklungsphase noch Zeit zur Verfügung hatten, haben wir uns dafür entschieden, eine Browser-Erweiterung zu programmieren. Diese Erweiterung kommuniziert über den NativeMessaging-Host mit unserem Python-Skript. Dadurch ist die Erweiterung stets mit dem aktuellen Algorithmus ausgestattet und benötigt keine regelmäßigen Updates.</w:t>
      </w:r>
    </w:p>
    <w:p w:rsidRPr="009C531B" w:rsidR="00D12DFF" w:rsidP="00D12DFF" w:rsidRDefault="00D12DFF" w14:paraId="6524A68B" w14:textId="77777777">
      <w:pPr>
        <w:jc w:val="both"/>
      </w:pPr>
    </w:p>
    <w:p w:rsidRPr="009C531B" w:rsidR="00D12DFF" w:rsidP="00D12DFF" w:rsidRDefault="00D12DFF" w14:paraId="4A161416" w14:textId="77777777">
      <w:pPr>
        <w:jc w:val="both"/>
      </w:pPr>
      <w:r w:rsidRPr="009C531B">
        <w:t>Die Browser-Erweiterung bietet zwei grundlegende Funktionen:</w:t>
      </w:r>
    </w:p>
    <w:p w:rsidRPr="009C531B" w:rsidR="00D12DFF" w:rsidP="00D12DFF" w:rsidRDefault="00D12DFF" w14:paraId="4C0D77EB" w14:textId="4F6A2190">
      <w:pPr>
        <w:jc w:val="both"/>
      </w:pPr>
      <w:r w:rsidRPr="009C531B">
        <w:t xml:space="preserve">Erstens ermöglicht sie es, einen Text schnell zu verändern, indem man ihn markiert und durch einen Rechtsklick </w:t>
      </w:r>
      <w:r w:rsidRPr="009C531B" w:rsidR="00531C96">
        <w:t>auswählt</w:t>
      </w:r>
      <w:r w:rsidRPr="009C531B">
        <w:t xml:space="preserve"> oder ihn in die dafür vorgesehene Textbox einfügt. Dies ist besonders praktisch, da man häufig mit textgenerierenden KI's in Browsern interagiert und auf diese Weise schnell einen Text so verändern kann, dass er von einem Detektor nicht erkannt wird.</w:t>
      </w:r>
    </w:p>
    <w:p w:rsidRPr="009C531B" w:rsidR="00D12DFF" w:rsidP="00D12DFF" w:rsidRDefault="00D12DFF" w14:paraId="3BBE49BD" w14:textId="77777777">
      <w:pPr>
        <w:jc w:val="both"/>
      </w:pPr>
    </w:p>
    <w:p w:rsidRPr="009C531B" w:rsidR="00937A35" w:rsidP="00D12DFF" w:rsidRDefault="00D12DFF" w14:paraId="371E8098" w14:textId="0E1FA98F">
      <w:pPr>
        <w:jc w:val="both"/>
      </w:pPr>
      <w:r w:rsidRPr="009C531B">
        <w:t>Zweitens ermöglicht die Erweiterung das Übergeben eines Bildes durch Drag &amp; Drop oder durch die Auswahl eines Bildes über den Dateiexplorer. Das ausgewählte Bild wird genauso wie ein Text verändert, und das modifizierte Bild wird dann mit dem Pfad zurückgegeben.</w:t>
      </w:r>
    </w:p>
    <w:p w:rsidRPr="009C531B" w:rsidR="00EA4106" w:rsidP="00D12DFF" w:rsidRDefault="00EA4106" w14:paraId="678CECA9" w14:textId="77777777">
      <w:pPr>
        <w:jc w:val="both"/>
      </w:pPr>
    </w:p>
    <w:p w:rsidRPr="009C531B" w:rsidR="00EA4106" w:rsidP="00D12DFF" w:rsidRDefault="00EA4106" w14:paraId="0ED3F0DA" w14:textId="10E2A2A4">
      <w:pPr>
        <w:jc w:val="both"/>
      </w:pPr>
      <w:r w:rsidRPr="009C531B">
        <w:t>Insgesamt ermöglicht unsere Browser-Erweiterung eine schnelle Anwendung unseres Algorithmus direkt im Browser</w:t>
      </w:r>
      <w:r w:rsidRPr="009C531B" w:rsidR="00BC24BE">
        <w:t xml:space="preserve">, was für den Benutzer ein schöneres Erlebnis </w:t>
      </w:r>
      <w:r w:rsidRPr="009C531B" w:rsidR="00E21248">
        <w:t>ist.</w:t>
      </w:r>
    </w:p>
    <w:p w:rsidR="002436C6" w:rsidP="00183151" w:rsidRDefault="002436C6" w14:paraId="178FCDE5" w14:textId="77777777">
      <w:pPr>
        <w:jc w:val="both"/>
        <w:rPr>
          <w:lang w:val="en-US"/>
        </w:rPr>
      </w:pPr>
    </w:p>
    <w:p w:rsidR="00183151" w:rsidP="00183151" w:rsidRDefault="00183151" w14:paraId="29E09F22" w14:textId="77777777">
      <w:pPr>
        <w:jc w:val="both"/>
        <w:rPr>
          <w:lang w:val="en-US"/>
        </w:rPr>
      </w:pPr>
    </w:p>
    <w:p w:rsidRPr="00922D3F" w:rsidR="00183151" w:rsidP="00922D3F" w:rsidRDefault="00183151" w14:paraId="45DB319B" w14:textId="77777777">
      <w:pPr>
        <w:rPr>
          <w:lang w:val="en-US"/>
        </w:rPr>
      </w:pPr>
    </w:p>
    <w:p w:rsidR="6CF9CE13" w:rsidP="6CF9CE13" w:rsidRDefault="6CF9CE13" w14:paraId="1DAA6BD9" w14:textId="5C5D46A0">
      <w:pPr>
        <w:rPr>
          <w:color w:val="70AD47" w:themeColor="accent6"/>
        </w:rPr>
      </w:pPr>
    </w:p>
    <w:p w:rsidR="6CF9CE13" w:rsidP="6CF9CE13" w:rsidRDefault="6CF9CE13" w14:paraId="728EE2E9" w14:textId="04F17879">
      <w:pPr>
        <w:rPr>
          <w:color w:val="70AD47" w:themeColor="accent6"/>
        </w:rPr>
      </w:pPr>
    </w:p>
    <w:p w:rsidR="6CF9CE13" w:rsidP="6CF9CE13" w:rsidRDefault="6CF9CE13" w14:paraId="0E9FAA5E" w14:textId="43A97E87">
      <w:pPr>
        <w:rPr>
          <w:color w:val="70AD47" w:themeColor="accent6"/>
        </w:rPr>
      </w:pPr>
    </w:p>
    <w:p w:rsidR="6CF9CE13" w:rsidP="6CF9CE13" w:rsidRDefault="6CF9CE13" w14:paraId="6E2C61DF" w14:textId="50A09127">
      <w:pPr>
        <w:rPr>
          <w:color w:val="70AD47" w:themeColor="accent6"/>
        </w:rPr>
      </w:pPr>
    </w:p>
    <w:p w:rsidR="6CF9CE13" w:rsidP="6CF9CE13" w:rsidRDefault="6CF9CE13" w14:paraId="3663E559" w14:textId="730B70F8">
      <w:pPr>
        <w:rPr>
          <w:color w:val="70AD47" w:themeColor="accent6"/>
        </w:rPr>
      </w:pPr>
    </w:p>
    <w:p w:rsidR="6CF9CE13" w:rsidP="6CF9CE13" w:rsidRDefault="6CF9CE13" w14:paraId="247B11E6" w14:textId="2C53B3A3">
      <w:pPr>
        <w:rPr>
          <w:color w:val="70AD47" w:themeColor="accent6"/>
        </w:rPr>
      </w:pPr>
    </w:p>
    <w:p w:rsidR="6CF9CE13" w:rsidP="6CF9CE13" w:rsidRDefault="6CF9CE13" w14:paraId="13DAEB8F" w14:textId="4E8942C9">
      <w:pPr>
        <w:rPr>
          <w:color w:val="70AD47" w:themeColor="accent6"/>
        </w:rPr>
      </w:pPr>
    </w:p>
    <w:p w:rsidR="6CF9CE13" w:rsidP="6CF9CE13" w:rsidRDefault="6CF9CE13" w14:paraId="7A2BBCA4" w14:textId="7E72F4C8">
      <w:pPr>
        <w:rPr>
          <w:color w:val="70AD47" w:themeColor="accent6"/>
        </w:rPr>
      </w:pPr>
    </w:p>
    <w:p w:rsidR="6CF9CE13" w:rsidP="6CF9CE13" w:rsidRDefault="6CF9CE13" w14:paraId="147EBAC1" w14:textId="2078ED96">
      <w:pPr>
        <w:rPr>
          <w:color w:val="70AD47" w:themeColor="accent6"/>
        </w:rPr>
      </w:pPr>
    </w:p>
    <w:p w:rsidR="6CF9CE13" w:rsidP="6CF9CE13" w:rsidRDefault="6CF9CE13" w14:paraId="2D4FBB1E" w14:textId="33123E60">
      <w:pPr>
        <w:rPr>
          <w:color w:val="70AD47" w:themeColor="accent6"/>
        </w:rPr>
      </w:pPr>
    </w:p>
    <w:p w:rsidR="6CF9CE13" w:rsidP="25527BE6" w:rsidRDefault="6CF9CE13" w14:paraId="3B5D723A" w14:textId="35795D73">
      <w:pPr>
        <w:pStyle w:val="Normal"/>
        <w:rPr>
          <w:color w:val="70AD47" w:themeColor="accent6"/>
        </w:rPr>
      </w:pPr>
    </w:p>
    <w:p w:rsidR="6CF9CE13" w:rsidP="30C488C4" w:rsidRDefault="340E4501" w14:paraId="5DE21E74" w14:textId="4B95FDC4">
      <w:pPr>
        <w:pStyle w:val="Heading2"/>
        <w:rPr/>
      </w:pPr>
      <w:bookmarkStart w:name="_Toc1602822354" w:id="801061577"/>
      <w:r w:rsidR="25527BE6">
        <w:rPr/>
        <w:t>Fazit</w:t>
      </w:r>
      <w:bookmarkEnd w:id="801061577"/>
    </w:p>
    <w:p w:rsidR="53F0C486" w:rsidP="25527BE6" w:rsidRDefault="53F0C486" w14:paraId="1D7E9368" w14:textId="315B7431">
      <w:pPr>
        <w:pStyle w:val="Normal"/>
        <w:jc w:val="both"/>
      </w:pPr>
    </w:p>
    <w:p w:rsidR="25527BE6" w:rsidP="25527BE6" w:rsidRDefault="25527BE6" w14:paraId="07503159" w14:textId="024E00B7">
      <w:pPr>
        <w:pStyle w:val="Normal"/>
        <w:jc w:val="both"/>
        <w:rPr>
          <w:rFonts w:ascii="Times New Roman" w:hAnsi="Times New Roman" w:eastAsia="Times New Roman" w:cs="Times New Roman"/>
          <w:noProof w:val="0"/>
          <w:sz w:val="24"/>
          <w:szCs w:val="24"/>
          <w:lang w:val="de-DE"/>
        </w:rPr>
      </w:pPr>
      <w:r w:rsidRPr="25527BE6" w:rsidR="25527BE6">
        <w:rPr>
          <w:noProof w:val="0"/>
          <w:lang w:val="de-DE"/>
        </w:rPr>
        <w:t xml:space="preserve">Zusammenfassend kann man sagen, dass wir bei den Ansätzen einige Möglichkeiten gefunden haben, welche die beiden aufgestellten Bedingungen mehr oder weniger erfüllen. Diese Methoden haben wir im späteren Verlauf ausreichend getestet, gegeneinander gewichtet und ausgewertet. Dabei sind wir zum Entschluss gekommen, dass bei dem Bildalgorithmus eine Mischung aus den einzelnen Algorithmen eine gute Wahl ist und bei dem Textalgorithmus ein Algorithmus besonders herausgestochen ist. </w:t>
      </w:r>
    </w:p>
    <w:p w:rsidR="25527BE6" w:rsidP="25527BE6" w:rsidRDefault="25527BE6" w14:paraId="4502264E" w14:textId="44E09338">
      <w:pPr>
        <w:pStyle w:val="Normal"/>
        <w:jc w:val="both"/>
        <w:rPr>
          <w:noProof w:val="0"/>
          <w:lang w:val="de-DE"/>
        </w:rPr>
      </w:pPr>
    </w:p>
    <w:p w:rsidR="25527BE6" w:rsidP="25527BE6" w:rsidRDefault="25527BE6" w14:paraId="3D7083F5" w14:textId="37F5D5CE">
      <w:pPr>
        <w:pStyle w:val="Normal"/>
        <w:jc w:val="both"/>
        <w:rPr>
          <w:rFonts w:ascii="Times New Roman" w:hAnsi="Times New Roman" w:eastAsia="Times New Roman" w:cs="Times New Roman"/>
          <w:noProof w:val="0"/>
          <w:sz w:val="24"/>
          <w:szCs w:val="24"/>
          <w:lang w:val="de-DE"/>
        </w:rPr>
      </w:pPr>
      <w:r w:rsidRPr="25527BE6" w:rsidR="25527BE6">
        <w:rPr>
          <w:noProof w:val="0"/>
          <w:lang w:val="de-DE"/>
        </w:rPr>
        <w:t>Sowohl der Text- als auch der Bildalgorithmus erzielen zufriedenstellende Ergebnisse und diese auch relativ zuverlässig. Natürlich weichen die Ergebnisse von Bild zu Bild bzw. von Text zu Text ab, jedoch sind diese Abweichungen nicht allzu stark. Daher sind wir insgesamt mit dem Ergebnis unserer Software zufrieden und mit der Umsetzung der Aufgabe. Ebenfalls haben wir die Software sowohl um eine GUI erweitert, um effizient mehrere Dateien zu konvertieren, als auch eine Browser-Extension, um das Programm effizient im Web zu benutzen. Weshalb wir die Software als vollen Erfolg zählen, auch wenn noch ein paar Sachen verbessert werden können bzw. nicht die besten Algorithmen gewählt worden sind.</w:t>
      </w:r>
    </w:p>
    <w:p w:rsidR="48161058" w:rsidP="25527BE6" w:rsidRDefault="48161058" w14:paraId="49095235" w14:textId="1E91D176">
      <w:pPr>
        <w:pStyle w:val="Normal"/>
        <w:jc w:val="both"/>
      </w:pPr>
    </w:p>
    <w:p w:rsidR="6CF9CE13" w:rsidP="6CF9CE13" w:rsidRDefault="6CF9CE13" w14:paraId="550D4616" w14:textId="54B9A5DF">
      <w:pPr>
        <w:rPr>
          <w:color w:val="70AD47" w:themeColor="accent6"/>
        </w:rPr>
      </w:pPr>
    </w:p>
    <w:p w:rsidR="6CF9CE13" w:rsidP="6CF9CE13" w:rsidRDefault="6CF9CE13" w14:paraId="0A826C52" w14:textId="17620F50">
      <w:pPr>
        <w:rPr>
          <w:color w:val="70AD47" w:themeColor="accent6"/>
        </w:rPr>
      </w:pPr>
    </w:p>
    <w:p w:rsidR="003E71DB" w:rsidP="007D7857" w:rsidRDefault="003E71DB" w14:paraId="444BC4CD" w14:textId="77777777">
      <w:pPr>
        <w:rPr>
          <w:color w:val="70AD47" w:themeColor="accent6"/>
          <w:szCs w:val="24"/>
        </w:rPr>
      </w:pPr>
    </w:p>
    <w:p w:rsidR="003E71DB" w:rsidP="007D7857" w:rsidRDefault="003E71DB" w14:paraId="3CD53C38" w14:textId="77777777">
      <w:pPr>
        <w:rPr>
          <w:color w:val="70AD47" w:themeColor="accent6"/>
          <w:szCs w:val="24"/>
        </w:rPr>
      </w:pPr>
    </w:p>
    <w:p w:rsidR="003E71DB" w:rsidP="007D7857" w:rsidRDefault="003E71DB" w14:paraId="0B2DDBFA" w14:textId="77777777">
      <w:pPr>
        <w:rPr>
          <w:color w:val="70AD47" w:themeColor="accent6"/>
          <w:szCs w:val="24"/>
        </w:rPr>
      </w:pPr>
    </w:p>
    <w:p w:rsidR="003E71DB" w:rsidP="007D7857" w:rsidRDefault="003E71DB" w14:paraId="76C458B1" w14:textId="77777777">
      <w:pPr>
        <w:rPr>
          <w:color w:val="70AD47" w:themeColor="accent6"/>
          <w:szCs w:val="24"/>
        </w:rPr>
      </w:pPr>
    </w:p>
    <w:p w:rsidR="003E71DB" w:rsidP="007D7857" w:rsidRDefault="003E71DB" w14:paraId="2FF4957A" w14:textId="77777777">
      <w:pPr>
        <w:rPr>
          <w:color w:val="70AD47" w:themeColor="accent6"/>
          <w:szCs w:val="24"/>
        </w:rPr>
      </w:pPr>
    </w:p>
    <w:p w:rsidR="003E71DB" w:rsidP="007D7857" w:rsidRDefault="003E71DB" w14:paraId="7921E5EF" w14:textId="77777777">
      <w:pPr>
        <w:rPr>
          <w:color w:val="70AD47" w:themeColor="accent6"/>
          <w:szCs w:val="24"/>
        </w:rPr>
      </w:pPr>
    </w:p>
    <w:p w:rsidR="003E71DB" w:rsidP="007D7857" w:rsidRDefault="003E71DB" w14:paraId="357B0F5D" w14:textId="77777777">
      <w:pPr>
        <w:rPr>
          <w:color w:val="70AD47" w:themeColor="accent6"/>
          <w:szCs w:val="24"/>
        </w:rPr>
      </w:pPr>
    </w:p>
    <w:p w:rsidR="003E71DB" w:rsidP="007D7857" w:rsidRDefault="003E71DB" w14:paraId="77A6A970" w14:textId="77777777">
      <w:pPr>
        <w:rPr>
          <w:color w:val="70AD47" w:themeColor="accent6"/>
          <w:szCs w:val="24"/>
        </w:rPr>
      </w:pPr>
    </w:p>
    <w:p w:rsidR="003E71DB" w:rsidP="007D7857" w:rsidRDefault="003E71DB" w14:paraId="74AF313B" w14:textId="77777777">
      <w:pPr>
        <w:rPr>
          <w:color w:val="70AD47" w:themeColor="accent6"/>
          <w:szCs w:val="24"/>
        </w:rPr>
      </w:pPr>
    </w:p>
    <w:p w:rsidR="003E71DB" w:rsidP="007D7857" w:rsidRDefault="003E71DB" w14:paraId="308597E5" w14:textId="77777777">
      <w:pPr>
        <w:rPr>
          <w:color w:val="70AD47" w:themeColor="accent6"/>
          <w:szCs w:val="24"/>
        </w:rPr>
      </w:pPr>
    </w:p>
    <w:p w:rsidR="003E71DB" w:rsidP="007D7857" w:rsidRDefault="003E71DB" w14:paraId="5DC06290" w14:textId="77777777">
      <w:pPr>
        <w:rPr>
          <w:color w:val="70AD47" w:themeColor="accent6"/>
          <w:szCs w:val="24"/>
        </w:rPr>
      </w:pPr>
    </w:p>
    <w:p w:rsidRPr="007D7857" w:rsidR="007D7857" w:rsidP="007D7857" w:rsidRDefault="007D7857" w14:paraId="0FD49F3E" w14:textId="77777777">
      <w:pPr>
        <w:rPr>
          <w:color w:val="70AD47" w:themeColor="accent6"/>
          <w:szCs w:val="24"/>
        </w:rPr>
      </w:pPr>
    </w:p>
    <w:p w:rsidR="00F81100" w:rsidP="007D7857" w:rsidRDefault="00F81100" w14:paraId="13D532FD" w14:textId="77777777">
      <w:pPr>
        <w:rPr>
          <w:color w:val="70AD47" w:themeColor="accent6"/>
          <w:szCs w:val="24"/>
        </w:rPr>
      </w:pPr>
    </w:p>
    <w:p w:rsidR="00F81100" w:rsidP="007D7857" w:rsidRDefault="00F81100" w14:paraId="45407C77" w14:textId="77777777">
      <w:pPr>
        <w:rPr>
          <w:color w:val="70AD47" w:themeColor="accent6"/>
          <w:szCs w:val="24"/>
        </w:rPr>
      </w:pPr>
    </w:p>
    <w:p w:rsidR="00F81100" w:rsidP="007D7857" w:rsidRDefault="00F81100" w14:paraId="0A17AAEB" w14:textId="77777777">
      <w:pPr>
        <w:rPr>
          <w:color w:val="70AD47" w:themeColor="accent6"/>
          <w:szCs w:val="24"/>
        </w:rPr>
      </w:pPr>
    </w:p>
    <w:p w:rsidR="00F81100" w:rsidP="007D7857" w:rsidRDefault="00F81100" w14:paraId="4B0D2D83" w14:textId="77777777">
      <w:pPr>
        <w:rPr>
          <w:color w:val="70AD47" w:themeColor="accent6"/>
          <w:szCs w:val="24"/>
        </w:rPr>
      </w:pPr>
    </w:p>
    <w:p w:rsidR="00F81100" w:rsidP="007D7857" w:rsidRDefault="00F81100" w14:paraId="640E547E" w14:textId="77777777">
      <w:pPr>
        <w:rPr>
          <w:color w:val="70AD47" w:themeColor="accent6"/>
          <w:szCs w:val="24"/>
        </w:rPr>
      </w:pPr>
    </w:p>
    <w:p w:rsidR="00F81100" w:rsidP="25527BE6" w:rsidRDefault="00F81100" w14:paraId="719CB6F8" w14:textId="464D75BE">
      <w:pPr>
        <w:pStyle w:val="Normal"/>
        <w:rPr>
          <w:color w:val="70AD47" w:themeColor="accent6"/>
        </w:rPr>
      </w:pPr>
    </w:p>
    <w:p w:rsidR="00F81100" w:rsidP="007D7857" w:rsidRDefault="00F81100" w14:paraId="7B0C0A08" w14:textId="77777777">
      <w:pPr>
        <w:rPr>
          <w:color w:val="70AD47" w:themeColor="accent6"/>
          <w:szCs w:val="24"/>
        </w:rPr>
      </w:pPr>
    </w:p>
    <w:p w:rsidR="00F81100" w:rsidP="007D7857" w:rsidRDefault="00F81100" w14:paraId="48819608" w14:textId="77777777">
      <w:pPr>
        <w:rPr>
          <w:color w:val="70AD47" w:themeColor="accent6"/>
          <w:szCs w:val="24"/>
        </w:rPr>
      </w:pPr>
    </w:p>
    <w:p w:rsidR="00F81100" w:rsidP="007D7857" w:rsidRDefault="00F81100" w14:paraId="26001F9F" w14:textId="77777777">
      <w:pPr>
        <w:rPr>
          <w:color w:val="70AD47" w:themeColor="accent6"/>
          <w:szCs w:val="24"/>
        </w:rPr>
      </w:pPr>
    </w:p>
    <w:p w:rsidR="00F81100" w:rsidP="007D7857" w:rsidRDefault="00F81100" w14:paraId="3FF43BC4" w14:textId="77777777">
      <w:pPr>
        <w:rPr>
          <w:color w:val="70AD47" w:themeColor="accent6"/>
          <w:szCs w:val="24"/>
        </w:rPr>
      </w:pPr>
    </w:p>
    <w:p w:rsidRPr="007D7857" w:rsidR="00F81100" w:rsidP="007D7857" w:rsidRDefault="00F81100" w14:paraId="22BC8A7A" w14:textId="77777777">
      <w:pPr>
        <w:rPr>
          <w:color w:val="70AD47" w:themeColor="accent6"/>
          <w:szCs w:val="24"/>
        </w:rPr>
      </w:pPr>
    </w:p>
    <w:p w:rsidR="00546ED0" w:rsidP="6FB0301D" w:rsidRDefault="340E4501" w14:paraId="1D8B2993" w14:textId="7F4E1AA0">
      <w:pPr>
        <w:pStyle w:val="Heading1"/>
        <w:ind w:left="341" w:right="393" w:hanging="356"/>
        <w:rPr/>
      </w:pPr>
      <w:bookmarkStart w:name="_Toc1778746932" w:id="202996372"/>
      <w:r w:rsidR="25527BE6">
        <w:rPr/>
        <w:t>Anhang</w:t>
      </w:r>
      <w:bookmarkEnd w:id="202996372"/>
    </w:p>
    <w:p w:rsidR="0C44E470" w:rsidP="0C44E470" w:rsidRDefault="0C44E470" w14:paraId="63FCC715" w14:textId="501C4378"/>
    <w:p w:rsidR="0C44E470" w:rsidP="0C44E470" w:rsidRDefault="0C44E470" w14:paraId="002B146D" w14:textId="16CF76D0">
      <w:pPr>
        <w:rPr>
          <w:rStyle w:val="Hyperlink"/>
        </w:rPr>
      </w:pPr>
      <w:r>
        <w:t>Anhänge:</w:t>
      </w:r>
      <w:r>
        <w:br/>
      </w:r>
      <w:hyperlink r:id="rId30">
        <w:r w:rsidRPr="0C44E470">
          <w:rPr>
            <w:rStyle w:val="Hyperlink"/>
          </w:rPr>
          <w:t>Bild 1</w:t>
        </w:r>
      </w:hyperlink>
    </w:p>
    <w:p w:rsidR="00D21EF3" w:rsidP="003676EB" w:rsidRDefault="00490352" w14:paraId="0C92673A" w14:textId="0F854C4C">
      <w:hyperlink w:history="1" r:id="rId31">
        <w:r w:rsidRPr="00981CC5" w:rsidR="003676EB">
          <w:rPr>
            <w:rStyle w:val="Hyperlink"/>
          </w:rPr>
          <w:t>Bild 2</w:t>
        </w:r>
      </w:hyperlink>
    </w:p>
    <w:p w:rsidR="003676EB" w:rsidP="003676EB" w:rsidRDefault="00490352" w14:paraId="1B914165" w14:textId="08B0F4AF">
      <w:hyperlink w:history="1" r:id="rId32">
        <w:r w:rsidRPr="00E74559" w:rsidR="003676EB">
          <w:rPr>
            <w:rStyle w:val="Hyperlink"/>
          </w:rPr>
          <w:t>Bild 3</w:t>
        </w:r>
      </w:hyperlink>
    </w:p>
    <w:p w:rsidR="003676EB" w:rsidP="003676EB" w:rsidRDefault="00490352" w14:paraId="71BFBCFB" w14:textId="7D2DECC6">
      <w:hyperlink w:history="1" r:id="rId33">
        <w:r w:rsidRPr="003676EB" w:rsidR="003676EB">
          <w:rPr>
            <w:rStyle w:val="Hyperlink"/>
          </w:rPr>
          <w:t>Bild 4</w:t>
        </w:r>
      </w:hyperlink>
    </w:p>
    <w:p w:rsidR="003676EB" w:rsidP="003676EB" w:rsidRDefault="00490352" w14:paraId="049E981B" w14:textId="5E3A9DDF">
      <w:hyperlink w:history="1" r:id="rId34">
        <w:r w:rsidRPr="002B1DAB" w:rsidR="003676EB">
          <w:rPr>
            <w:rStyle w:val="Hyperlink"/>
          </w:rPr>
          <w:t>Bild 5</w:t>
        </w:r>
      </w:hyperlink>
    </w:p>
    <w:p w:rsidRPr="004C181F" w:rsidR="003676EB" w:rsidP="003676EB" w:rsidRDefault="003676EB" w14:paraId="4B210CB9" w14:textId="77777777">
      <w:pPr>
        <w:rPr>
          <w:color w:val="0563C1" w:themeColor="hyperlink"/>
          <w:u w:val="single"/>
        </w:rPr>
      </w:pPr>
    </w:p>
    <w:p w:rsidR="00B64708" w:rsidP="00D21EF3" w:rsidRDefault="340E4501" w14:paraId="0B440004" w14:textId="14BF5E54">
      <w:pPr>
        <w:pStyle w:val="Heading1"/>
        <w:numPr>
          <w:numId w:val="0"/>
        </w:numPr>
        <w:rPr>
          <w:lang w:val="de-DE"/>
        </w:rPr>
      </w:pPr>
      <w:bookmarkStart w:name="_Toc425306879" w:id="1609186453"/>
      <w:r w:rsidRPr="25527BE6" w:rsidR="25527BE6">
        <w:rPr>
          <w:lang w:val="de-DE"/>
        </w:rPr>
        <w:t>Literaturverzeichnis</w:t>
      </w:r>
      <w:bookmarkEnd w:id="1609186453"/>
    </w:p>
    <w:p w:rsidR="00642666" w:rsidRDefault="00B64708" w14:paraId="2C43BF81" w14:textId="77777777">
      <w:pPr>
        <w:pStyle w:val="Bibliography"/>
        <w:ind w:left="720" w:hanging="720"/>
        <w:rPr>
          <w:noProof/>
          <w:kern w:val="0"/>
          <w:szCs w:val="24"/>
          <w14:ligatures w14:val="none"/>
        </w:rPr>
      </w:pPr>
      <w:r>
        <w:fldChar w:fldCharType="begin"/>
      </w:r>
      <w:r>
        <w:instrText>BIBLIOGRAPHY</w:instrText>
      </w:r>
      <w:r>
        <w:fldChar w:fldCharType="separate"/>
      </w:r>
      <w:r>
        <w:rPr>
          <w:i/>
          <w:iCs/>
          <w:noProof/>
        </w:rPr>
        <w:t>AiOrNot</w:t>
      </w:r>
      <w:r>
        <w:rPr>
          <w:noProof/>
        </w:rPr>
        <w:t>. (kein Datum). Von aiornot.com abgerufen</w:t>
      </w:r>
    </w:p>
    <w:p w:rsidR="00642666" w:rsidRDefault="005E468E" w14:paraId="3E167E5F" w14:textId="77777777">
      <w:pPr>
        <w:pStyle w:val="Bibliography"/>
        <w:ind w:left="720" w:hanging="720"/>
        <w:rPr>
          <w:noProof/>
        </w:rPr>
      </w:pPr>
      <w:r>
        <w:rPr>
          <w:noProof/>
        </w:rPr>
        <w:t xml:space="preserve">Amin ul Haq, Jian Ping Li, Shakir Khan, Mohammed Ali Alshara, Reemiah Muneer Alotaibi, &amp; CobbinahBernard Mawuli. (2022). </w:t>
      </w:r>
      <w:r>
        <w:rPr>
          <w:i/>
          <w:iCs/>
          <w:noProof/>
        </w:rPr>
        <w:t>DACBT: deep learning approach for classification of brain tumors using MRI data in IoT healthcare environment</w:t>
      </w:r>
      <w:r>
        <w:rPr>
          <w:noProof/>
        </w:rPr>
        <w:t>. Scientific Reports.</w:t>
      </w:r>
    </w:p>
    <w:p w:rsidR="00642666" w:rsidRDefault="005E468E" w14:paraId="7FFAD96D" w14:textId="77777777">
      <w:pPr>
        <w:pStyle w:val="Bibliography"/>
        <w:ind w:left="720" w:hanging="720"/>
        <w:rPr>
          <w:noProof/>
        </w:rPr>
      </w:pPr>
      <w:r>
        <w:rPr>
          <w:noProof/>
        </w:rPr>
        <w:t>Donath, A. (10. 01 2024). Von golem.de: https://www.golem.de/news/swarovski-ax-visio-fernglas-erkennt-tausende-von-tierarten-2401-180964.html abgerufen</w:t>
      </w:r>
    </w:p>
    <w:p w:rsidR="00642666" w:rsidRDefault="005E468E" w14:paraId="55741F69" w14:textId="77777777">
      <w:pPr>
        <w:pStyle w:val="Bibliography"/>
        <w:ind w:left="720" w:hanging="720"/>
        <w:rPr>
          <w:noProof/>
        </w:rPr>
      </w:pPr>
      <w:r>
        <w:rPr>
          <w:noProof/>
        </w:rPr>
        <w:t xml:space="preserve">gogodr. (2023). </w:t>
      </w:r>
      <w:r>
        <w:rPr>
          <w:i/>
          <w:iCs/>
          <w:noProof/>
        </w:rPr>
        <w:t>reddit.com/StableDiffusion</w:t>
      </w:r>
      <w:r>
        <w:rPr>
          <w:noProof/>
        </w:rPr>
        <w:t>. Von https://www.reddit.com/r/StableDiffusion/comments/11v4keo/well_i_broke_the_code_for_ai_detection/https://www.reddit.com/r/StableDiffusion/comments/11v4keo/well_i_broke_the_code_for_ai_detection/ abgerufen</w:t>
      </w:r>
    </w:p>
    <w:p w:rsidR="00642666" w:rsidRDefault="005E468E" w14:paraId="62E5DFE0" w14:textId="77777777">
      <w:pPr>
        <w:pStyle w:val="Bibliography"/>
        <w:ind w:left="720" w:hanging="720"/>
        <w:rPr>
          <w:noProof/>
        </w:rPr>
      </w:pPr>
      <w:r>
        <w:rPr>
          <w:i/>
          <w:iCs/>
          <w:noProof/>
        </w:rPr>
        <w:t>Hivemoderation.com</w:t>
      </w:r>
      <w:r>
        <w:rPr>
          <w:noProof/>
        </w:rPr>
        <w:t>. (kein Datum). Von hivemoderation.com abgerufen</w:t>
      </w:r>
    </w:p>
    <w:p w:rsidR="00642666" w:rsidRDefault="005E468E" w14:paraId="27CA8153" w14:textId="77777777">
      <w:pPr>
        <w:pStyle w:val="Bibliography"/>
        <w:ind w:left="720" w:hanging="720"/>
        <w:rPr>
          <w:noProof/>
        </w:rPr>
      </w:pPr>
      <w:r>
        <w:rPr>
          <w:i/>
          <w:iCs/>
          <w:noProof/>
        </w:rPr>
        <w:t>Hivermoderation</w:t>
      </w:r>
      <w:r>
        <w:rPr>
          <w:noProof/>
        </w:rPr>
        <w:t>. (kein Datum). Von hivermoderation.com abgerufen</w:t>
      </w:r>
    </w:p>
    <w:p w:rsidR="00642666" w:rsidRDefault="005E468E" w14:paraId="1ED004AD" w14:textId="77777777">
      <w:pPr>
        <w:pStyle w:val="Bibliography"/>
        <w:ind w:left="720" w:hanging="720"/>
        <w:rPr>
          <w:noProof/>
        </w:rPr>
      </w:pPr>
      <w:r>
        <w:rPr>
          <w:i/>
          <w:iCs/>
          <w:noProof/>
        </w:rPr>
        <w:t>Huggingface</w:t>
      </w:r>
      <w:r>
        <w:rPr>
          <w:noProof/>
        </w:rPr>
        <w:t>. (kein Datum). Von https://huggingface.co/spaces/umm-maybe/AI-image-detector abgerufen</w:t>
      </w:r>
    </w:p>
    <w:p w:rsidR="00642666" w:rsidRDefault="005E468E" w14:paraId="2D502B2E" w14:textId="77777777">
      <w:pPr>
        <w:pStyle w:val="Bibliography"/>
        <w:ind w:left="720" w:hanging="720"/>
        <w:rPr>
          <w:noProof/>
        </w:rPr>
      </w:pPr>
      <w:r>
        <w:rPr>
          <w:noProof/>
        </w:rPr>
        <w:t>IBM. (2023). Von ibm.com: https://www.ibm.com/de-de/topics/machine-learning abgerufen</w:t>
      </w:r>
    </w:p>
    <w:p w:rsidR="00642666" w:rsidRDefault="005E468E" w14:paraId="77953E60" w14:textId="77777777">
      <w:pPr>
        <w:pStyle w:val="Bibliography"/>
        <w:ind w:left="720" w:hanging="720"/>
        <w:rPr>
          <w:noProof/>
        </w:rPr>
      </w:pPr>
      <w:r>
        <w:rPr>
          <w:i/>
          <w:iCs/>
          <w:noProof/>
        </w:rPr>
        <w:t>Illuminarty</w:t>
      </w:r>
      <w:r>
        <w:rPr>
          <w:noProof/>
        </w:rPr>
        <w:t>. (kein Datum). Von Illuminarty.ai abgerufen</w:t>
      </w:r>
    </w:p>
    <w:p w:rsidR="00642666" w:rsidRDefault="005E468E" w14:paraId="3386F1B2" w14:textId="77777777">
      <w:pPr>
        <w:pStyle w:val="Bibliography"/>
        <w:ind w:left="720" w:hanging="720"/>
        <w:rPr>
          <w:noProof/>
        </w:rPr>
      </w:pPr>
      <w:r>
        <w:rPr>
          <w:noProof/>
        </w:rPr>
        <w:t>ink. (2023). Von eu-digitalstrategie.de: https://eu-digitalstrategie.de/ai-act/ abgerufen</w:t>
      </w:r>
    </w:p>
    <w:p w:rsidR="00642666" w:rsidRDefault="005E468E" w14:paraId="5AF30737" w14:textId="77777777">
      <w:pPr>
        <w:pStyle w:val="Bibliography"/>
        <w:ind w:left="720" w:hanging="720"/>
        <w:rPr>
          <w:noProof/>
        </w:rPr>
      </w:pPr>
      <w:r>
        <w:rPr>
          <w:i/>
          <w:iCs/>
          <w:noProof/>
        </w:rPr>
        <w:t>IsItAi</w:t>
      </w:r>
      <w:r>
        <w:rPr>
          <w:noProof/>
        </w:rPr>
        <w:t>. (kein Datum). Von isitai.com abgerufen</w:t>
      </w:r>
    </w:p>
    <w:p w:rsidR="00642666" w:rsidRDefault="005E468E" w14:paraId="3868A2BF" w14:textId="77777777">
      <w:pPr>
        <w:pStyle w:val="Bibliography"/>
        <w:ind w:left="720" w:hanging="720"/>
        <w:rPr>
          <w:noProof/>
        </w:rPr>
      </w:pPr>
      <w:r>
        <w:rPr>
          <w:noProof/>
        </w:rPr>
        <w:t>KI PolygonSoftware. (2023). Von polygon-software.ch: https://polygon-software.ch/blog/ki-in-der-zukunft-wie-wird-sie-unser-leben-beeinflussen/ abgerufen</w:t>
      </w:r>
    </w:p>
    <w:p w:rsidR="00642666" w:rsidRDefault="005E468E" w14:paraId="21384418" w14:textId="77777777">
      <w:pPr>
        <w:pStyle w:val="Bibliography"/>
        <w:ind w:left="720" w:hanging="720"/>
        <w:rPr>
          <w:noProof/>
        </w:rPr>
      </w:pPr>
      <w:r>
        <w:rPr>
          <w:noProof/>
        </w:rPr>
        <w:t>Kirst, N. (06. 02 2023). Von page-online.de: https://page-online.de/branche-karriere/data-mining-ist-grundsaetzlich-erlaubt-auch-fuer-kommerzielle-zwecke/ abgerufen</w:t>
      </w:r>
    </w:p>
    <w:p w:rsidR="00642666" w:rsidRDefault="005E468E" w14:paraId="069903DF" w14:textId="77777777">
      <w:pPr>
        <w:pStyle w:val="Bibliography"/>
        <w:ind w:left="720" w:hanging="720"/>
        <w:rPr>
          <w:noProof/>
        </w:rPr>
      </w:pPr>
      <w:r>
        <w:rPr>
          <w:noProof/>
        </w:rPr>
        <w:t>Krassnitzer, M. (2023). Von healthcare-in-europe.com: https://healthcare-in-europe.com/de/news/kuenstliche-intelligenz-hunger-auf-radiologie-daten.html abgerufen</w:t>
      </w:r>
    </w:p>
    <w:p w:rsidR="00642666" w:rsidRDefault="005E468E" w14:paraId="37362980" w14:textId="77777777">
      <w:pPr>
        <w:pStyle w:val="Bibliography"/>
        <w:ind w:left="720" w:hanging="720"/>
        <w:rPr>
          <w:noProof/>
        </w:rPr>
      </w:pPr>
      <w:r>
        <w:rPr>
          <w:noProof/>
        </w:rPr>
        <w:t>Laskowski, N. (November 2023). Von TechTarget.com: https://www.techtarget.com/searchenterpriseai/definition/AI-Artificial-Intelligence#:~:text=In%20general%2C%20AI%20systems%20work,make%20predictions%20about%20future%20states. abgerufen</w:t>
      </w:r>
    </w:p>
    <w:p w:rsidR="00642666" w:rsidRDefault="005E468E" w14:paraId="33E2E2C6" w14:textId="77777777">
      <w:pPr>
        <w:pStyle w:val="Bibliography"/>
        <w:ind w:left="720" w:hanging="720"/>
        <w:rPr>
          <w:noProof/>
        </w:rPr>
      </w:pPr>
      <w:r>
        <w:rPr>
          <w:noProof/>
        </w:rPr>
        <w:t>Linde, H. (30. Mai 2023). Von Golem.de: https://www.golem.de/news/kuenstliche-intelligenz-so-funktionieren-ki-bildgeneratoren-2305-174436-2.html abgerufen</w:t>
      </w:r>
    </w:p>
    <w:p w:rsidR="00642666" w:rsidRDefault="005E468E" w14:paraId="2222A684" w14:textId="77777777">
      <w:pPr>
        <w:pStyle w:val="Bibliography"/>
        <w:ind w:left="720" w:hanging="720"/>
        <w:rPr>
          <w:noProof/>
        </w:rPr>
      </w:pPr>
      <w:r>
        <w:rPr>
          <w:noProof/>
        </w:rPr>
        <w:t>Luber, D.-I. (. (05. 10 2023). Von bigdata-insider.de: https://www.bigdata-insider.de/was-ist-ein-large-language-model-a-d735d93bbc24d3c4091de8ce25aa36e8/ abgerufen</w:t>
      </w:r>
    </w:p>
    <w:p w:rsidR="00642666" w:rsidRDefault="005E468E" w14:paraId="265ACE9A" w14:textId="77777777">
      <w:pPr>
        <w:pStyle w:val="Bibliography"/>
        <w:ind w:left="720" w:hanging="720"/>
        <w:rPr>
          <w:noProof/>
        </w:rPr>
      </w:pPr>
      <w:r>
        <w:rPr>
          <w:noProof/>
        </w:rPr>
        <w:t>Manakas, M. (01. 02 2023). Von derstandard.de: https://www.derstandard.de/story/2000142990088/stable-diffusion-und-co-kann-man-fuer-die-nutzung-von abgerufen</w:t>
      </w:r>
    </w:p>
    <w:p w:rsidR="00642666" w:rsidRDefault="005E468E" w14:paraId="04B4A9B7" w14:textId="77777777">
      <w:pPr>
        <w:pStyle w:val="Bibliography"/>
        <w:ind w:left="720" w:hanging="720"/>
        <w:rPr>
          <w:noProof/>
        </w:rPr>
      </w:pPr>
      <w:r>
        <w:rPr>
          <w:noProof/>
        </w:rPr>
        <w:t>Marx, M. (09. 01 2024). Von wiwo.de: https://www.wiwo.de/unternehmen/it/ces-2024-in-las-vegas-alle-infos-zur-groessten-tech-messe-der-welt/29591154.html abgerufen</w:t>
      </w:r>
    </w:p>
    <w:p w:rsidR="00642666" w:rsidRDefault="005E468E" w14:paraId="21DF74B3" w14:textId="77777777">
      <w:pPr>
        <w:pStyle w:val="Bibliography"/>
        <w:ind w:left="720" w:hanging="720"/>
        <w:rPr>
          <w:noProof/>
        </w:rPr>
      </w:pPr>
      <w:r>
        <w:rPr>
          <w:noProof/>
        </w:rPr>
        <w:t>Mercedes-Benz Group. (Juli 2023). Von genius-community.com: https://www.genius-community.com/allgemein/wie-funktioniert-eigentlich-kuenstliche-intelligenz-7867/ abgerufen</w:t>
      </w:r>
    </w:p>
    <w:p w:rsidR="00642666" w:rsidRDefault="005E468E" w14:paraId="148CB8BE" w14:textId="77777777">
      <w:pPr>
        <w:pStyle w:val="Bibliography"/>
        <w:ind w:left="720" w:hanging="720"/>
        <w:rPr>
          <w:noProof/>
        </w:rPr>
      </w:pPr>
      <w:r>
        <w:rPr>
          <w:noProof/>
        </w:rPr>
        <w:t xml:space="preserve">Miao, F., &amp; Holmes, Wayne. (2023). </w:t>
      </w:r>
      <w:r>
        <w:rPr>
          <w:i/>
          <w:iCs/>
          <w:noProof/>
        </w:rPr>
        <w:t>Guidance for generative AI in education and research.</w:t>
      </w:r>
      <w:r>
        <w:rPr>
          <w:noProof/>
        </w:rPr>
        <w:t xml:space="preserve"> </w:t>
      </w:r>
    </w:p>
    <w:p w:rsidR="00642666" w:rsidRDefault="005E468E" w14:paraId="75980FF6" w14:textId="77777777">
      <w:pPr>
        <w:pStyle w:val="Bibliography"/>
        <w:ind w:left="720" w:hanging="720"/>
        <w:rPr>
          <w:noProof/>
        </w:rPr>
      </w:pPr>
      <w:r>
        <w:rPr>
          <w:noProof/>
        </w:rPr>
        <w:t>Müller, D. P. (02. 03 2023). Von haufe.de: https://www.haufe.de/recht/weitere-rechtsgebiete/kuenstliche-intelligenz-und-das-urheberrecht_216_588912.html abgerufen</w:t>
      </w:r>
    </w:p>
    <w:p w:rsidR="00642666" w:rsidRDefault="005E468E" w14:paraId="65A94062" w14:textId="77777777">
      <w:pPr>
        <w:pStyle w:val="Bibliography"/>
        <w:ind w:left="720" w:hanging="720"/>
        <w:rPr>
          <w:noProof/>
        </w:rPr>
      </w:pPr>
      <w:r>
        <w:rPr>
          <w:noProof/>
        </w:rPr>
        <w:t>Napitu, A. (27. November 2023). Von technopedia.com: https://www.techopedia.com/de/150-wichtige-statistiken-ueber-ki-einsatz-im-jahr-2023 abgerufen</w:t>
      </w:r>
    </w:p>
    <w:p w:rsidR="00642666" w:rsidRDefault="005E468E" w14:paraId="2917DEB9" w14:textId="77777777">
      <w:pPr>
        <w:pStyle w:val="Bibliography"/>
        <w:ind w:left="720" w:hanging="720"/>
        <w:rPr>
          <w:noProof/>
        </w:rPr>
      </w:pPr>
      <w:r>
        <w:rPr>
          <w:noProof/>
        </w:rPr>
        <w:t>progressive. (2023). Von progressivrecruitment.com: https://www.progressiverecruitment.com/de-de/blog/2018/11/kuenstliche-intelligenz-was-uns-bei-ki-zukuenftig-erwartet/ abgerufen</w:t>
      </w:r>
    </w:p>
    <w:p w:rsidR="00642666" w:rsidRDefault="005E468E" w14:paraId="13C820FF" w14:textId="77777777">
      <w:pPr>
        <w:pStyle w:val="Bibliography"/>
        <w:ind w:left="720" w:hanging="720"/>
        <w:rPr>
          <w:noProof/>
        </w:rPr>
      </w:pPr>
      <w:r>
        <w:rPr>
          <w:i/>
          <w:iCs/>
          <w:noProof/>
        </w:rPr>
        <w:t>Reddit.com</w:t>
      </w:r>
      <w:r>
        <w:rPr>
          <w:noProof/>
        </w:rPr>
        <w:t>. (2023). Von https://www.reddit.com/r/StableDiffusion/comments/11v4keo/well_i_broke_the_code_for_ai_detection/ abgerufen</w:t>
      </w:r>
    </w:p>
    <w:p w:rsidR="00642666" w:rsidRDefault="005E468E" w14:paraId="7FA69C8B" w14:textId="77777777">
      <w:pPr>
        <w:pStyle w:val="Bibliography"/>
        <w:ind w:left="720" w:hanging="720"/>
        <w:rPr>
          <w:noProof/>
        </w:rPr>
      </w:pPr>
      <w:r>
        <w:rPr>
          <w:noProof/>
        </w:rPr>
        <w:t>Schreiber, M., &amp; Köhn von Wedelstedt, M. (07. 12 2023). Von haerting.de: https://haerting.de/wissen/kuenstliche-intelligenz-ki-aktueller-stand-des-gesetzgebungsverfahrens-ai-act/ abgerufen</w:t>
      </w:r>
    </w:p>
    <w:p w:rsidR="00642666" w:rsidRDefault="005E468E" w14:paraId="35D06C65" w14:textId="77777777">
      <w:pPr>
        <w:pStyle w:val="Bibliography"/>
        <w:ind w:left="720" w:hanging="720"/>
        <w:rPr>
          <w:noProof/>
        </w:rPr>
      </w:pPr>
      <w:r>
        <w:rPr>
          <w:noProof/>
        </w:rPr>
        <w:t>Schuldt, R., &amp; General-Kuchel, D. (09. 01 2024). Von computerbild.de: https://www.computerbild.de/artikel/cb-News-Smart-Home-Timekettle-Interpreter-Hub-X1-Echtzeit-uebersetzer-ausprobiert-37836567.html abgerufen</w:t>
      </w:r>
    </w:p>
    <w:p w:rsidR="00642666" w:rsidRDefault="005E468E" w14:paraId="17DB27C0" w14:textId="77777777">
      <w:pPr>
        <w:pStyle w:val="Bibliography"/>
        <w:ind w:left="720" w:hanging="720"/>
        <w:rPr>
          <w:noProof/>
        </w:rPr>
      </w:pPr>
      <w:r>
        <w:rPr>
          <w:noProof/>
        </w:rPr>
        <w:t>Spiegel Netzwelt. (09. 01 2024). Von spiegel.de: https://www.spiegel.de/netzwelt/tech-messe-ces-vw-baut-chatgpt-in-seine-autos-ein-a-27516197-ed99-4e8c-aba9-7348bedcc09c abgerufen</w:t>
      </w:r>
    </w:p>
    <w:p w:rsidR="00642666" w:rsidRDefault="005E468E" w14:paraId="4D90A80C" w14:textId="77777777">
      <w:pPr>
        <w:pStyle w:val="Bibliography"/>
        <w:ind w:left="720" w:hanging="720"/>
        <w:rPr>
          <w:noProof/>
        </w:rPr>
      </w:pPr>
      <w:r>
        <w:rPr>
          <w:noProof/>
        </w:rPr>
        <w:t>Szymanski, P. (09. 01 2024). Von computerbild.de: https://www.computerbild.de/artikel/cb-News-Connected-Car-Volkswagen-integriert-ChatGPT-in-Sprachassistenten-37819053.html abgerufen</w:t>
      </w:r>
    </w:p>
    <w:p w:rsidR="00642666" w:rsidRDefault="005E468E" w14:paraId="418BB026" w14:textId="77777777">
      <w:pPr>
        <w:pStyle w:val="Bibliography"/>
        <w:ind w:left="720" w:hanging="720"/>
        <w:rPr>
          <w:noProof/>
        </w:rPr>
      </w:pPr>
      <w:r>
        <w:rPr>
          <w:noProof/>
        </w:rPr>
        <w:t>test. (2023).</w:t>
      </w:r>
    </w:p>
    <w:p w:rsidR="00642666" w:rsidRDefault="005E468E" w14:paraId="26F168D7" w14:textId="77777777">
      <w:pPr>
        <w:pStyle w:val="Bibliography"/>
        <w:ind w:left="720" w:hanging="720"/>
        <w:rPr>
          <w:noProof/>
        </w:rPr>
      </w:pPr>
      <w:r>
        <w:rPr>
          <w:noProof/>
        </w:rPr>
        <w:t>Urban, E. (2022). Von t3n.de: https://t3n.de/news/ki-generierte-bilder-im-marketing-zwischen-urheberrecht-und-entscheidungshilfe-1509175/ abgerufen</w:t>
      </w:r>
    </w:p>
    <w:p w:rsidR="00642666" w:rsidRDefault="005E468E" w14:paraId="164FBB14" w14:textId="77777777">
      <w:pPr>
        <w:pStyle w:val="Bibliography"/>
        <w:ind w:left="720" w:hanging="720"/>
        <w:rPr>
          <w:noProof/>
        </w:rPr>
      </w:pPr>
      <w:r>
        <w:rPr>
          <w:noProof/>
        </w:rPr>
        <w:t>Volkswagen. (08. 01 2024). Von volkswagen-newsroom.com: https://www.volkswagen-newsroom.com/de/pressemitteilungen/weltpremiere-auf-der-ces-volkswagen-integriert-chatgpt-in-aktuelle-modelle-18048 abgerufen</w:t>
      </w:r>
    </w:p>
    <w:p w:rsidR="00642666" w:rsidRDefault="005E468E" w14:paraId="0BC89FDF" w14:textId="77777777">
      <w:pPr>
        <w:pStyle w:val="Bibliography"/>
        <w:ind w:left="720" w:hanging="720"/>
        <w:rPr>
          <w:noProof/>
        </w:rPr>
      </w:pPr>
      <w:r>
        <w:rPr>
          <w:noProof/>
        </w:rPr>
        <w:t>Weitemeyer, J. (August 2023). Von statista.com: https://de.statista.com/outlook/tmo/kuenstliche-intelligenz/deutschland#analystenmeinung abgerufen</w:t>
      </w:r>
    </w:p>
    <w:p w:rsidR="00642666" w:rsidRDefault="005E468E" w14:paraId="2AA9EAEE" w14:textId="77777777">
      <w:pPr>
        <w:pStyle w:val="Bibliography"/>
        <w:ind w:left="720" w:hanging="720"/>
        <w:rPr>
          <w:noProof/>
        </w:rPr>
      </w:pPr>
      <w:r>
        <w:rPr>
          <w:noProof/>
        </w:rPr>
        <w:t>Yogeshwar, R. (2019). „Die Daten sind das Programm“.</w:t>
      </w:r>
    </w:p>
    <w:p w:rsidR="00642666" w:rsidRDefault="005E468E" w14:paraId="53A679C9" w14:textId="77777777">
      <w:pPr>
        <w:pStyle w:val="Bibliography"/>
        <w:ind w:left="720" w:hanging="720"/>
        <w:rPr>
          <w:noProof/>
        </w:rPr>
      </w:pPr>
      <w:r>
        <w:rPr>
          <w:noProof/>
        </w:rPr>
        <w:t>youknow. (22. 11 2017). Von youtube.com: https://www.youtube.com/watch?v=3RsmRMqX2IY abgerufen</w:t>
      </w:r>
    </w:p>
    <w:p w:rsidRPr="00B06AD8" w:rsidR="00546ED0" w:rsidP="00B06AD8" w:rsidRDefault="00B64708" w14:paraId="6FF8F179" w14:textId="2666B734">
      <w:pPr>
        <w:rPr>
          <w:rStyle w:val="EndnoteReference"/>
          <w:vertAlign w:val="baseline"/>
        </w:rPr>
      </w:pPr>
      <w:r>
        <w:rPr>
          <w:b/>
          <w:bCs/>
          <w:noProof/>
        </w:rPr>
        <w:fldChar w:fldCharType="end"/>
      </w:r>
    </w:p>
    <w:sectPr w:rsidRPr="00B06AD8" w:rsidR="00546ED0" w:rsidSect="00023579">
      <w:headerReference w:type="even" r:id="rId35"/>
      <w:headerReference w:type="default" r:id="rId36"/>
      <w:footerReference w:type="even" r:id="rId37"/>
      <w:footerReference w:type="default" r:id="rId38"/>
      <w:headerReference w:type="first" r:id="rId39"/>
      <w:footerReference w:type="first" r:id="rId40"/>
      <w:pgSz w:w="11904" w:h="16840" w:orient="portrait"/>
      <w:pgMar w:top="1440" w:right="1423" w:bottom="1440" w:left="1418" w:header="716"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23579" w:rsidRDefault="00023579" w14:paraId="500878F4" w14:textId="77777777">
      <w:pPr>
        <w:spacing w:after="0" w:line="240" w:lineRule="auto"/>
      </w:pPr>
      <w:r>
        <w:separator/>
      </w:r>
    </w:p>
  </w:endnote>
  <w:endnote w:type="continuationSeparator" w:id="0">
    <w:p w:rsidR="00023579" w:rsidRDefault="00023579" w14:paraId="73CD3AAB" w14:textId="77777777">
      <w:pPr>
        <w:spacing w:after="0" w:line="240" w:lineRule="auto"/>
      </w:pPr>
      <w:r>
        <w:continuationSeparator/>
      </w:r>
    </w:p>
  </w:endnote>
  <w:endnote w:type="continuationNotice" w:id="1">
    <w:p w:rsidR="00023579" w:rsidRDefault="00023579" w14:paraId="67F301A0"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278609BA" w:rsidP="278609BA" w:rsidRDefault="278609BA" w14:paraId="18254F3F" w14:textId="38A1B41C">
    <w:pPr>
      <w:pStyle w:val="Footer"/>
      <w:jc w:val="center"/>
    </w:pPr>
  </w:p>
  <w:sdt>
    <w:sdtPr>
      <w:rPr>
        <w:rStyle w:val="PageNumber"/>
      </w:rPr>
      <w:id w:val="-613366905"/>
      <w:docPartObj>
        <w:docPartGallery w:val="Page Numbers (Bottom of Page)"/>
        <w:docPartUnique/>
      </w:docPartObj>
    </w:sdtPr>
    <w:sdtContent>
      <w:p w:rsidR="00330918" w:rsidRDefault="00330918" w14:paraId="1BC89910" w14:textId="3CDE418E">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205"/>
      <w:gridCol w:w="3205"/>
    </w:tblGrid>
    <w:tr w:rsidR="6FB0301D" w:rsidTr="4EF10F2E" w14:paraId="785CF326" w14:textId="77777777">
      <w:trPr>
        <w:trHeight w:val="300"/>
      </w:trPr>
      <w:tc>
        <w:tcPr>
          <w:tcW w:w="3205" w:type="dxa"/>
        </w:tcPr>
        <w:p w:rsidR="6FB0301D" w:rsidP="6FB0301D" w:rsidRDefault="6FB0301D" w14:paraId="57BCAF44" w14:textId="594E4BED">
          <w:pPr>
            <w:pStyle w:val="Header"/>
            <w:ind w:left="-115"/>
          </w:pPr>
        </w:p>
      </w:tc>
      <w:tc>
        <w:tcPr>
          <w:tcW w:w="3205" w:type="dxa"/>
        </w:tcPr>
        <w:p w:rsidR="6FB0301D" w:rsidP="6FB0301D" w:rsidRDefault="6FB0301D" w14:paraId="767C32CD" w14:textId="39AD1CB3">
          <w:pPr>
            <w:pStyle w:val="Header"/>
            <w:ind w:right="-115"/>
            <w:jc w:val="right"/>
          </w:pPr>
        </w:p>
      </w:tc>
    </w:tr>
  </w:tbl>
  <w:p w:rsidR="6FB0301D" w:rsidP="6FB0301D" w:rsidRDefault="6FB0301D" w14:paraId="77072A15" w14:textId="24F9B0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65636041"/>
      <w:docPartObj>
        <w:docPartGallery w:val="Page Numbers (Bottom of Page)"/>
        <w:docPartUnique/>
      </w:docPartObj>
    </w:sdtPr>
    <w:sdtContent>
      <w:p w:rsidR="00330918" w:rsidRDefault="00330918" w14:paraId="3585C0AC" w14:textId="47AAB586">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tbl>
    <w:tblPr>
      <w:tblW w:w="0" w:type="auto"/>
      <w:tblLayout w:type="fixed"/>
      <w:tblLook w:val="06A0" w:firstRow="1" w:lastRow="0" w:firstColumn="1" w:lastColumn="0" w:noHBand="1" w:noVBand="1"/>
    </w:tblPr>
    <w:tblGrid>
      <w:gridCol w:w="3205"/>
      <w:gridCol w:w="3205"/>
      <w:gridCol w:w="3205"/>
    </w:tblGrid>
    <w:tr w:rsidR="6FB0301D" w:rsidTr="4EF10F2E" w14:paraId="169441FD" w14:textId="77777777">
      <w:trPr>
        <w:trHeight w:val="300"/>
      </w:trPr>
      <w:tc>
        <w:tcPr>
          <w:tcW w:w="3205" w:type="dxa"/>
        </w:tcPr>
        <w:p w:rsidR="6FB0301D" w:rsidP="6FB0301D" w:rsidRDefault="6FB0301D" w14:paraId="66A1AB78" w14:textId="41600463">
          <w:pPr>
            <w:pStyle w:val="Header"/>
            <w:ind w:left="-115"/>
          </w:pPr>
        </w:p>
      </w:tc>
      <w:tc>
        <w:tcPr>
          <w:tcW w:w="3205" w:type="dxa"/>
        </w:tcPr>
        <w:p w:rsidR="6FB0301D" w:rsidP="4EF10F2E" w:rsidRDefault="6FB0301D" w14:paraId="56E7E186" w14:textId="7E707342">
          <w:pPr>
            <w:pStyle w:val="Header"/>
            <w:ind w:left="0" w:firstLine="0"/>
            <w:jc w:val="center"/>
          </w:pPr>
        </w:p>
      </w:tc>
      <w:tc>
        <w:tcPr>
          <w:tcW w:w="3205" w:type="dxa"/>
        </w:tcPr>
        <w:p w:rsidR="6FB0301D" w:rsidP="6FB0301D" w:rsidRDefault="6FB0301D" w14:paraId="7B2738EF" w14:textId="631B0414">
          <w:pPr>
            <w:pStyle w:val="Header"/>
            <w:ind w:right="-115"/>
            <w:jc w:val="right"/>
          </w:pPr>
        </w:p>
      </w:tc>
    </w:tr>
  </w:tbl>
  <w:p w:rsidR="6FB0301D" w:rsidP="6FB0301D" w:rsidRDefault="6FB0301D" w14:paraId="6A148AE3" w14:textId="445B60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205"/>
      <w:gridCol w:w="3205"/>
      <w:gridCol w:w="3205"/>
    </w:tblGrid>
    <w:tr w:rsidR="59BAA4A4" w:rsidTr="59BAA4A4" w14:paraId="0B5A8275" w14:textId="77777777">
      <w:trPr>
        <w:trHeight w:val="300"/>
      </w:trPr>
      <w:tc>
        <w:tcPr>
          <w:tcW w:w="3205" w:type="dxa"/>
        </w:tcPr>
        <w:p w:rsidR="59BAA4A4" w:rsidP="59BAA4A4" w:rsidRDefault="59BAA4A4" w14:paraId="185732AD" w14:textId="618D62E5">
          <w:pPr>
            <w:pStyle w:val="Header"/>
            <w:ind w:left="-115"/>
          </w:pPr>
        </w:p>
      </w:tc>
      <w:tc>
        <w:tcPr>
          <w:tcW w:w="3205" w:type="dxa"/>
        </w:tcPr>
        <w:p w:rsidR="59BAA4A4" w:rsidP="59BAA4A4" w:rsidRDefault="59BAA4A4" w14:paraId="5161DFA4" w14:textId="32A5E003">
          <w:pPr>
            <w:pStyle w:val="Header"/>
            <w:jc w:val="center"/>
          </w:pPr>
        </w:p>
      </w:tc>
      <w:tc>
        <w:tcPr>
          <w:tcW w:w="3205" w:type="dxa"/>
        </w:tcPr>
        <w:p w:rsidR="59BAA4A4" w:rsidP="59BAA4A4" w:rsidRDefault="59BAA4A4" w14:paraId="260C9F05" w14:textId="4C66C7FA">
          <w:pPr>
            <w:pStyle w:val="Header"/>
            <w:ind w:right="-115"/>
            <w:jc w:val="right"/>
          </w:pPr>
        </w:p>
      </w:tc>
    </w:tr>
  </w:tbl>
  <w:p w:rsidR="59BAA4A4" w:rsidP="59BAA4A4" w:rsidRDefault="59BAA4A4" w14:paraId="1728E810" w14:textId="2C0B99D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6FB0301D" w:rsidTr="4EF10F2E" w14:paraId="5FAB8799" w14:textId="77777777">
      <w:trPr>
        <w:trHeight w:val="300"/>
      </w:trPr>
      <w:tc>
        <w:tcPr>
          <w:tcW w:w="3020" w:type="dxa"/>
        </w:tcPr>
        <w:p w:rsidR="6FB0301D" w:rsidP="6FB0301D" w:rsidRDefault="6FB0301D" w14:paraId="420F5AC0" w14:textId="53CDD19D">
          <w:pPr>
            <w:pStyle w:val="Header"/>
            <w:ind w:left="-115"/>
          </w:pPr>
        </w:p>
      </w:tc>
      <w:tc>
        <w:tcPr>
          <w:tcW w:w="3020" w:type="dxa"/>
        </w:tcPr>
        <w:p w:rsidR="6FB0301D" w:rsidP="1E70C95D" w:rsidRDefault="412001A9" w14:paraId="1A873758" w14:textId="2C78485C">
          <w:pPr>
            <w:pStyle w:val="Header"/>
            <w:ind w:left="0"/>
            <w:jc w:val="center"/>
          </w:pPr>
          <w:r>
            <w:t>8</w:t>
          </w:r>
        </w:p>
        <w:p w:rsidR="6FB0301D" w:rsidP="1E70C95D" w:rsidRDefault="6FB0301D" w14:paraId="327EF797" w14:textId="18EA427B">
          <w:pPr>
            <w:pStyle w:val="Header"/>
            <w:ind w:left="0"/>
            <w:jc w:val="center"/>
          </w:pPr>
        </w:p>
      </w:tc>
      <w:tc>
        <w:tcPr>
          <w:tcW w:w="3020" w:type="dxa"/>
        </w:tcPr>
        <w:p w:rsidR="6FB0301D" w:rsidP="6FB0301D" w:rsidRDefault="6FB0301D" w14:paraId="4F625C3F" w14:textId="0E503CE1">
          <w:pPr>
            <w:pStyle w:val="Header"/>
            <w:ind w:right="-115"/>
            <w:jc w:val="right"/>
          </w:pPr>
        </w:p>
      </w:tc>
    </w:tr>
  </w:tbl>
  <w:customXmlInsRangeStart w:author="Lou Kielhorn" w:date="2024-01-13T15:40:00Z" w:id="14399"/>
  <w:sdt>
    <w:sdtPr>
      <w:rPr>
        <w:rStyle w:val="PageNumber"/>
      </w:rPr>
      <w:id w:val="-1643109867"/>
      <w:docPartObj>
        <w:docPartGallery w:val="Page Numbers (Bottom of Page)"/>
        <w:docPartUnique/>
      </w:docPartObj>
    </w:sdtPr>
    <w:sdtContent>
      <w:customXmlInsRangeEnd w:id="14399"/>
      <w:p w:rsidR="00AD57FE" w:rsidRDefault="00AD57FE" w14:paraId="7F5C7335" w14:textId="61A756AC">
        <w:pPr>
          <w:pStyle w:val="Footer"/>
          <w:framePr w:wrap="none" w:hAnchor="margin" w:vAnchor="text" w:xAlign="center" w:y="1"/>
          <w:rPr>
            <w:ins w:author="Lou Kielhorn" w:date="2024-01-13T15:40:00Z" w:id="27"/>
            <w:rStyle w:val="PageNumber"/>
          </w:rPr>
        </w:pPr>
        <w:ins w:author="Lou Kielhorn" w:date="2024-01-13T15:40:00Z" w:id="28">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ins>
      </w:p>
      <w:customXmlInsRangeStart w:author="Lou Kielhorn" w:date="2024-01-13T15:40:00Z" w:id="7429"/>
    </w:sdtContent>
  </w:sdt>
  <w:customXmlInsRangeEnd w:id="7429"/>
  <w:p w:rsidR="6FB0301D" w:rsidP="6FB0301D" w:rsidRDefault="6FB0301D" w14:paraId="46CAF2F3" w14:textId="43E487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ustomXmlInsRangeStart w:author="Lou Kielhorn" w:date="2024-01-13T15:40:00Z" w:id="25225"/>
  <w:sdt>
    <w:sdtPr>
      <w:rPr>
        <w:rStyle w:val="PageNumber"/>
      </w:rPr>
      <w:id w:val="-1120598601"/>
      <w:docPartObj>
        <w:docPartGallery w:val="Page Numbers (Bottom of Page)"/>
        <w:docPartUnique/>
      </w:docPartObj>
    </w:sdtPr>
    <w:sdtContent>
      <w:customXmlInsRangeEnd w:id="25225"/>
      <w:p w:rsidR="00AD57FE" w:rsidRDefault="00AD57FE" w14:paraId="6BB4F2A0" w14:textId="1BD76F95">
        <w:pPr>
          <w:pStyle w:val="Footer"/>
          <w:framePr w:wrap="none" w:hAnchor="margin" w:vAnchor="text" w:xAlign="center" w:y="1"/>
          <w:rPr>
            <w:ins w:author="Lou Kielhorn" w:date="2024-01-13T15:40:00Z" w:id="31"/>
            <w:rStyle w:val="PageNumber"/>
          </w:rPr>
        </w:pPr>
        <w:ins w:author="Lou Kielhorn" w:date="2024-01-13T15:40:00Z" w:id="32">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ins>
      </w:p>
      <w:customXmlInsRangeStart w:author="Lou Kielhorn" w:date="2024-01-13T15:40:00Z" w:id="9201"/>
    </w:sdtContent>
  </w:sdt>
  <w:customXmlInsRangeEnd w:id="9201"/>
  <w:p w:rsidR="6FB0301D" w:rsidP="6FB0301D" w:rsidRDefault="6FB0301D" w14:paraId="276FF62D" w14:textId="0F1A3DC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9BAA4A4" w:rsidTr="59BAA4A4" w14:paraId="0C4C745C" w14:textId="77777777">
      <w:trPr>
        <w:trHeight w:val="300"/>
      </w:trPr>
      <w:tc>
        <w:tcPr>
          <w:tcW w:w="3020" w:type="dxa"/>
        </w:tcPr>
        <w:p w:rsidR="59BAA4A4" w:rsidP="59BAA4A4" w:rsidRDefault="59BAA4A4" w14:paraId="335B46B0" w14:textId="18AB710F">
          <w:pPr>
            <w:pStyle w:val="Header"/>
            <w:ind w:left="-115"/>
          </w:pPr>
        </w:p>
      </w:tc>
      <w:tc>
        <w:tcPr>
          <w:tcW w:w="3020" w:type="dxa"/>
        </w:tcPr>
        <w:p w:rsidR="59BAA4A4" w:rsidP="59BAA4A4" w:rsidRDefault="59BAA4A4" w14:paraId="3D493A2C" w14:textId="696F71C8">
          <w:pPr>
            <w:pStyle w:val="Header"/>
            <w:jc w:val="center"/>
          </w:pPr>
        </w:p>
      </w:tc>
      <w:tc>
        <w:tcPr>
          <w:tcW w:w="3020" w:type="dxa"/>
        </w:tcPr>
        <w:p w:rsidR="59BAA4A4" w:rsidP="59BAA4A4" w:rsidRDefault="59BAA4A4" w14:paraId="5DDD6E9E" w14:textId="2D4D1317">
          <w:pPr>
            <w:pStyle w:val="Header"/>
            <w:ind w:right="-115"/>
            <w:jc w:val="right"/>
          </w:pPr>
        </w:p>
      </w:tc>
    </w:tr>
  </w:tbl>
  <w:p w:rsidR="59BAA4A4" w:rsidP="59BAA4A4" w:rsidRDefault="59BAA4A4" w14:paraId="58AF50E0" w14:textId="2F280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23579" w:rsidRDefault="00023579" w14:paraId="2D10DBB0" w14:textId="77777777">
      <w:pPr>
        <w:spacing w:after="0" w:line="240" w:lineRule="auto"/>
      </w:pPr>
      <w:r>
        <w:separator/>
      </w:r>
    </w:p>
  </w:footnote>
  <w:footnote w:type="continuationSeparator" w:id="0">
    <w:p w:rsidR="00023579" w:rsidRDefault="00023579" w14:paraId="7F4D7FB1" w14:textId="77777777">
      <w:pPr>
        <w:spacing w:after="0" w:line="240" w:lineRule="auto"/>
      </w:pPr>
      <w:r>
        <w:continuationSeparator/>
      </w:r>
    </w:p>
  </w:footnote>
  <w:footnote w:type="continuationNotice" w:id="1">
    <w:p w:rsidR="00023579" w:rsidRDefault="00023579" w14:paraId="41C20E32" w14:textId="77777777">
      <w:pPr>
        <w:spacing w:after="0" w:line="240" w:lineRule="auto"/>
      </w:pPr>
    </w:p>
  </w:footnote>
  <w:footnote w:id="2">
    <w:p w:rsidR="000C1420" w:rsidP="000C1420" w:rsidRDefault="000C1420" w14:paraId="0F868673" w14:textId="0D4F1289">
      <w:pPr>
        <w:pStyle w:val="FootnoteText"/>
      </w:pPr>
      <w:r>
        <w:rPr>
          <w:rStyle w:val="FootnoteReference"/>
        </w:rPr>
        <w:footnoteRef/>
      </w:r>
      <w:r>
        <w:t xml:space="preserve"> </w:t>
      </w:r>
      <w:sdt>
        <w:sdtPr>
          <w:id w:val="149799466"/>
          <w:citation/>
        </w:sdtPr>
        <w:sdtContent>
          <w:r>
            <w:fldChar w:fldCharType="begin"/>
          </w:r>
          <w:r>
            <w:instrText xml:space="preserve"> CITATION AmandaNapitu_technopedia \l 1031 </w:instrText>
          </w:r>
          <w:r>
            <w:fldChar w:fldCharType="separate"/>
          </w:r>
          <w:r>
            <w:rPr>
              <w:noProof/>
            </w:rPr>
            <w:t>(Napitu, 2023)</w:t>
          </w:r>
          <w:r>
            <w:fldChar w:fldCharType="end"/>
          </w:r>
        </w:sdtContent>
      </w:sdt>
    </w:p>
  </w:footnote>
  <w:footnote w:id="3">
    <w:p w:rsidRPr="006D5C05" w:rsidR="006D5C05" w:rsidRDefault="006D5C05" w14:paraId="78562027" w14:textId="04A57FFF">
      <w:pPr>
        <w:pStyle w:val="FootnoteText"/>
      </w:pPr>
      <w:r>
        <w:rPr>
          <w:rStyle w:val="FootnoteReference"/>
        </w:rPr>
        <w:footnoteRef/>
      </w:r>
      <w:r>
        <w:t xml:space="preserve"> </w:t>
      </w:r>
      <w:sdt>
        <w:sdtPr>
          <w:id w:val="-234710254"/>
          <w:citation/>
        </w:sdtPr>
        <w:sdtContent>
          <w:r w:rsidR="00B16E9C">
            <w:fldChar w:fldCharType="begin"/>
          </w:r>
          <w:r w:rsidR="00B16E9C">
            <w:instrText xml:space="preserve"> CITATION NicoleLaskowski_TechTarget \l 1031 </w:instrText>
          </w:r>
          <w:r w:rsidR="00B16E9C">
            <w:fldChar w:fldCharType="separate"/>
          </w:r>
          <w:r>
            <w:rPr>
              <w:noProof/>
            </w:rPr>
            <w:t>(Laskowski, 2023)</w:t>
          </w:r>
          <w:r w:rsidR="00B16E9C">
            <w:fldChar w:fldCharType="end"/>
          </w:r>
        </w:sdtContent>
      </w:sdt>
    </w:p>
  </w:footnote>
  <w:footnote w:id="4">
    <w:p w:rsidR="2DF0B718" w:rsidP="6AD12F6C" w:rsidRDefault="2DF0B718" w14:paraId="07472360" w14:textId="295B47A2">
      <w:pPr>
        <w:pStyle w:val="FootnoteText"/>
        <w:ind w:left="0" w:firstLine="0"/>
      </w:pPr>
      <w:r w:rsidRPr="6AD12F6C">
        <w:rPr>
          <w:rStyle w:val="FootnoteReference"/>
        </w:rPr>
        <w:footnoteRef/>
      </w:r>
      <w:r w:rsidR="000174DB">
        <w:t xml:space="preserve"> </w:t>
      </w:r>
      <w:sdt>
        <w:sdtPr>
          <w:id w:val="-479925266"/>
          <w:citation/>
        </w:sdtPr>
        <w:sdtContent>
          <w:r w:rsidR="000174DB">
            <w:fldChar w:fldCharType="begin"/>
          </w:r>
          <w:r w:rsidR="000174DB">
            <w:instrText xml:space="preserve"> CITATION HelmutLinde_Golem \l 1031 </w:instrText>
          </w:r>
          <w:r w:rsidR="000174DB">
            <w:fldChar w:fldCharType="separate"/>
          </w:r>
          <w:r>
            <w:rPr>
              <w:noProof/>
            </w:rPr>
            <w:t>(Linde, 2023)</w:t>
          </w:r>
          <w:r w:rsidR="000174DB">
            <w:fldChar w:fldCharType="end"/>
          </w:r>
        </w:sdtContent>
      </w:sdt>
      <w:r w:rsidR="000174DB">
        <w:t xml:space="preserve"> </w:t>
      </w:r>
    </w:p>
  </w:footnote>
  <w:footnote w:id="5">
    <w:p w:rsidR="008EB11B" w:rsidP="6AD12F6C" w:rsidRDefault="008EB11B" w14:paraId="39E34938" w14:textId="0480F909">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1076547816"/>
          <w:citation/>
        </w:sdtPr>
        <w:sdtContent>
          <w:r w:rsidR="00985641">
            <w:rPr>
              <w:sz w:val="20"/>
              <w:szCs w:val="20"/>
            </w:rPr>
            <w:fldChar w:fldCharType="begin"/>
          </w:r>
          <w:r w:rsidR="00985641">
            <w:rPr>
              <w:sz w:val="20"/>
              <w:szCs w:val="20"/>
            </w:rPr>
            <w:instrText xml:space="preserve"> CITATION bigdataStefanLuber \l 1031 </w:instrText>
          </w:r>
          <w:r w:rsidR="00985641">
            <w:rPr>
              <w:sz w:val="20"/>
              <w:szCs w:val="20"/>
            </w:rPr>
            <w:fldChar w:fldCharType="separate"/>
          </w:r>
          <w:r>
            <w:rPr>
              <w:noProof/>
              <w:sz w:val="20"/>
              <w:szCs w:val="20"/>
            </w:rPr>
            <w:t>(Luber, 2023)</w:t>
          </w:r>
          <w:r w:rsidR="00985641">
            <w:rPr>
              <w:sz w:val="20"/>
              <w:szCs w:val="20"/>
            </w:rPr>
            <w:fldChar w:fldCharType="end"/>
          </w:r>
        </w:sdtContent>
      </w:sdt>
    </w:p>
  </w:footnote>
  <w:footnote w:id="6">
    <w:p w:rsidR="008EB11B" w:rsidP="6AD12F6C" w:rsidRDefault="008EB11B" w14:paraId="35BDD5BD" w14:textId="56846505">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1147897223"/>
          <w:citation/>
        </w:sdtPr>
        <w:sdtContent>
          <w:r w:rsidR="000038DC">
            <w:rPr>
              <w:sz w:val="20"/>
              <w:szCs w:val="20"/>
            </w:rPr>
            <w:fldChar w:fldCharType="begin"/>
          </w:r>
          <w:r w:rsidR="00C16482">
            <w:rPr>
              <w:sz w:val="20"/>
              <w:szCs w:val="20"/>
            </w:rPr>
            <w:instrText xml:space="preserve">CITATION geniuscommunityMer23 \l 1031 </w:instrText>
          </w:r>
          <w:r w:rsidR="000038DC">
            <w:rPr>
              <w:sz w:val="20"/>
              <w:szCs w:val="20"/>
            </w:rPr>
            <w:fldChar w:fldCharType="separate"/>
          </w:r>
          <w:r>
            <w:rPr>
              <w:noProof/>
              <w:sz w:val="20"/>
              <w:szCs w:val="20"/>
            </w:rPr>
            <w:t>(Mercedes-Benz Group, 2023)</w:t>
          </w:r>
          <w:r w:rsidR="000038DC">
            <w:rPr>
              <w:sz w:val="20"/>
              <w:szCs w:val="20"/>
            </w:rPr>
            <w:fldChar w:fldCharType="end"/>
          </w:r>
        </w:sdtContent>
      </w:sdt>
    </w:p>
  </w:footnote>
  <w:footnote w:id="7">
    <w:p w:rsidR="008EB11B" w:rsidP="6AD12F6C" w:rsidRDefault="008EB11B" w14:paraId="59C9D7D5" w14:textId="10DC26D3">
      <w:pPr>
        <w:spacing w:after="0"/>
        <w:ind w:left="0" w:firstLine="0"/>
      </w:pPr>
      <w:r w:rsidRPr="6AD12F6C">
        <w:rPr>
          <w:rStyle w:val="FootnoteReference"/>
          <w:sz w:val="20"/>
          <w:szCs w:val="20"/>
        </w:rPr>
        <w:footnoteRef/>
      </w:r>
      <w:r w:rsidRPr="6AD12F6C">
        <w:rPr>
          <w:sz w:val="20"/>
          <w:szCs w:val="20"/>
        </w:rPr>
        <w:t xml:space="preserve"> </w:t>
      </w:r>
      <w:sdt>
        <w:sdtPr>
          <w:rPr>
            <w:sz w:val="20"/>
            <w:szCs w:val="20"/>
          </w:rPr>
          <w:id w:val="2020816389"/>
          <w:citation/>
        </w:sdtPr>
        <w:sdtContent>
          <w:r w:rsidR="001B4910">
            <w:rPr>
              <w:sz w:val="20"/>
              <w:szCs w:val="20"/>
            </w:rPr>
            <w:fldChar w:fldCharType="begin"/>
          </w:r>
          <w:r w:rsidR="001B4910">
            <w:rPr>
              <w:sz w:val="20"/>
              <w:szCs w:val="20"/>
            </w:rPr>
            <w:instrText xml:space="preserve"> CITATION IBM23 \l 1031 </w:instrText>
          </w:r>
          <w:r w:rsidR="001B4910">
            <w:rPr>
              <w:sz w:val="20"/>
              <w:szCs w:val="20"/>
            </w:rPr>
            <w:fldChar w:fldCharType="separate"/>
          </w:r>
          <w:r>
            <w:rPr>
              <w:noProof/>
              <w:sz w:val="20"/>
              <w:szCs w:val="20"/>
            </w:rPr>
            <w:t>(IBM, 2023)</w:t>
          </w:r>
          <w:r w:rsidR="001B4910">
            <w:rPr>
              <w:sz w:val="20"/>
              <w:szCs w:val="20"/>
            </w:rPr>
            <w:fldChar w:fldCharType="end"/>
          </w:r>
        </w:sdtContent>
      </w:sdt>
    </w:p>
  </w:footnote>
  <w:footnote w:id="8">
    <w:p w:rsidR="008EB11B" w:rsidP="6AD12F6C" w:rsidRDefault="008EB11B" w14:paraId="522629C3" w14:textId="504EE059">
      <w:pPr>
        <w:spacing w:after="0"/>
        <w:ind w:left="0" w:firstLine="0"/>
        <w:rPr>
          <w:rFonts w:ascii="Consolas" w:hAnsi="Consolas" w:eastAsia="Consolas" w:cs="Consolas"/>
          <w:color w:val="BCBEC4"/>
        </w:rPr>
      </w:pPr>
      <w:r w:rsidRPr="6AD12F6C">
        <w:rPr>
          <w:rStyle w:val="FootnoteReference"/>
          <w:sz w:val="20"/>
          <w:szCs w:val="20"/>
        </w:rPr>
        <w:footnoteRef/>
      </w:r>
      <w:r w:rsidRPr="6AD12F6C">
        <w:rPr>
          <w:color w:val="BCBEC4"/>
          <w:sz w:val="20"/>
          <w:szCs w:val="20"/>
        </w:rPr>
        <w:t xml:space="preserve"> </w:t>
      </w:r>
      <w:sdt>
        <w:sdtPr>
          <w:rPr>
            <w:color w:val="BCBEC4"/>
            <w:sz w:val="20"/>
            <w:szCs w:val="20"/>
          </w:rPr>
          <w:id w:val="541409821"/>
          <w:citation/>
        </w:sdtPr>
        <w:sdtContent>
          <w:r w:rsidR="00771CCA">
            <w:rPr>
              <w:color w:val="BCBEC4"/>
              <w:sz w:val="20"/>
              <w:szCs w:val="20"/>
            </w:rPr>
            <w:fldChar w:fldCharType="begin"/>
          </w:r>
          <w:r w:rsidR="00C16482">
            <w:rPr>
              <w:sz w:val="20"/>
              <w:szCs w:val="20"/>
            </w:rPr>
            <w:instrText xml:space="preserve">CITATION geniuscommunityMer23 \l 1031 </w:instrText>
          </w:r>
          <w:r w:rsidR="00771CCA">
            <w:rPr>
              <w:color w:val="BCBEC4"/>
              <w:sz w:val="20"/>
              <w:szCs w:val="20"/>
            </w:rPr>
            <w:fldChar w:fldCharType="separate"/>
          </w:r>
          <w:r>
            <w:rPr>
              <w:noProof/>
              <w:sz w:val="20"/>
              <w:szCs w:val="20"/>
            </w:rPr>
            <w:t>(Mercedes-Benz Group, 2023)</w:t>
          </w:r>
          <w:r w:rsidR="00771CCA">
            <w:rPr>
              <w:color w:val="BCBEC4"/>
              <w:sz w:val="20"/>
              <w:szCs w:val="20"/>
            </w:rPr>
            <w:fldChar w:fldCharType="end"/>
          </w:r>
        </w:sdtContent>
      </w:sdt>
    </w:p>
  </w:footnote>
  <w:footnote w:id="9">
    <w:p w:rsidR="008EB11B" w:rsidP="6AD12F6C" w:rsidRDefault="008EB11B" w14:paraId="3C1C6040" w14:textId="541CF139">
      <w:pPr>
        <w:spacing w:after="0"/>
        <w:ind w:left="0" w:firstLine="0"/>
      </w:pPr>
      <w:r w:rsidRPr="6AD12F6C">
        <w:rPr>
          <w:rStyle w:val="FootnoteReference"/>
          <w:sz w:val="20"/>
          <w:szCs w:val="20"/>
        </w:rPr>
        <w:footnoteRef/>
      </w:r>
      <w:r w:rsidRPr="6AD12F6C">
        <w:rPr>
          <w:sz w:val="20"/>
          <w:szCs w:val="20"/>
        </w:rPr>
        <w:t xml:space="preserve"> </w:t>
      </w:r>
      <w:sdt>
        <w:sdtPr>
          <w:rPr>
            <w:sz w:val="20"/>
            <w:szCs w:val="20"/>
          </w:rPr>
          <w:id w:val="802345513"/>
          <w:citation/>
        </w:sdtPr>
        <w:sdtContent>
          <w:r w:rsidR="00B111A4">
            <w:rPr>
              <w:sz w:val="20"/>
              <w:szCs w:val="20"/>
            </w:rPr>
            <w:fldChar w:fldCharType="begin"/>
          </w:r>
          <w:r w:rsidR="00B111A4">
            <w:rPr>
              <w:sz w:val="20"/>
              <w:szCs w:val="20"/>
            </w:rPr>
            <w:instrText xml:space="preserve"> CITATION IBM23 \l 1031 </w:instrText>
          </w:r>
          <w:r w:rsidR="00B111A4">
            <w:rPr>
              <w:sz w:val="20"/>
              <w:szCs w:val="20"/>
            </w:rPr>
            <w:fldChar w:fldCharType="separate"/>
          </w:r>
          <w:r>
            <w:rPr>
              <w:noProof/>
              <w:sz w:val="20"/>
              <w:szCs w:val="20"/>
            </w:rPr>
            <w:t>(IBM, 2023)</w:t>
          </w:r>
          <w:r w:rsidR="00B111A4">
            <w:rPr>
              <w:sz w:val="20"/>
              <w:szCs w:val="20"/>
            </w:rPr>
            <w:fldChar w:fldCharType="end"/>
          </w:r>
        </w:sdtContent>
      </w:sdt>
    </w:p>
  </w:footnote>
  <w:footnote w:id="10">
    <w:p w:rsidR="008EB11B" w:rsidP="6AD12F6C" w:rsidRDefault="008EB11B" w14:paraId="563284E6" w14:textId="52B3A4B0">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459388477"/>
          <w:citation/>
        </w:sdtPr>
        <w:sdtContent>
          <w:r w:rsidR="000B1052">
            <w:rPr>
              <w:sz w:val="20"/>
              <w:szCs w:val="20"/>
            </w:rPr>
            <w:fldChar w:fldCharType="begin"/>
          </w:r>
          <w:r w:rsidR="000B1052">
            <w:rPr>
              <w:sz w:val="20"/>
              <w:szCs w:val="20"/>
            </w:rPr>
            <w:instrText xml:space="preserve"> CITATION youknow17 \l 1031 </w:instrText>
          </w:r>
          <w:r w:rsidR="000B1052">
            <w:rPr>
              <w:sz w:val="20"/>
              <w:szCs w:val="20"/>
            </w:rPr>
            <w:fldChar w:fldCharType="separate"/>
          </w:r>
          <w:r>
            <w:rPr>
              <w:noProof/>
              <w:sz w:val="20"/>
              <w:szCs w:val="20"/>
            </w:rPr>
            <w:t>(youknow, 2017)</w:t>
          </w:r>
          <w:r w:rsidR="000B1052">
            <w:rPr>
              <w:sz w:val="20"/>
              <w:szCs w:val="20"/>
            </w:rPr>
            <w:fldChar w:fldCharType="end"/>
          </w:r>
        </w:sdtContent>
      </w:sdt>
    </w:p>
  </w:footnote>
  <w:footnote w:id="11">
    <w:p w:rsidR="008EB11B" w:rsidP="6AD12F6C" w:rsidRDefault="008EB11B" w14:paraId="19B12A39" w14:textId="7F067DF2">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401520258"/>
          <w:citation/>
        </w:sdtPr>
        <w:sdtContent>
          <w:r w:rsidR="000B1052">
            <w:rPr>
              <w:sz w:val="20"/>
              <w:szCs w:val="20"/>
            </w:rPr>
            <w:fldChar w:fldCharType="begin"/>
          </w:r>
          <w:r w:rsidR="000B1052">
            <w:rPr>
              <w:sz w:val="20"/>
              <w:szCs w:val="20"/>
            </w:rPr>
            <w:instrText xml:space="preserve"> CITATION bigdataStefanLuber \l 1031 </w:instrText>
          </w:r>
          <w:r w:rsidR="000B1052">
            <w:rPr>
              <w:sz w:val="20"/>
              <w:szCs w:val="20"/>
            </w:rPr>
            <w:fldChar w:fldCharType="separate"/>
          </w:r>
          <w:r>
            <w:rPr>
              <w:noProof/>
              <w:sz w:val="20"/>
              <w:szCs w:val="20"/>
            </w:rPr>
            <w:t>(Luber, 2023)</w:t>
          </w:r>
          <w:r w:rsidR="000B1052">
            <w:rPr>
              <w:sz w:val="20"/>
              <w:szCs w:val="20"/>
            </w:rPr>
            <w:fldChar w:fldCharType="end"/>
          </w:r>
        </w:sdtContent>
      </w:sdt>
    </w:p>
  </w:footnote>
  <w:footnote w:id="12">
    <w:p w:rsidR="002F448A" w:rsidRDefault="002F448A" w14:paraId="662599AC" w14:textId="663EBB74">
      <w:pPr>
        <w:pStyle w:val="FootnoteText"/>
      </w:pPr>
      <w:r>
        <w:rPr>
          <w:rStyle w:val="FootnoteReference"/>
        </w:rPr>
        <w:footnoteRef/>
      </w:r>
      <w:r>
        <w:t xml:space="preserve"> </w:t>
      </w:r>
      <w:sdt>
        <w:sdtPr>
          <w:id w:val="-2061695231"/>
          <w:citation/>
        </w:sdtPr>
        <w:sdtContent>
          <w:r w:rsidR="00313C86">
            <w:fldChar w:fldCharType="begin"/>
          </w:r>
          <w:r w:rsidR="00313C86">
            <w:instrText xml:space="preserve"> CITATION HelmutLinde_Golem \l 1031 </w:instrText>
          </w:r>
          <w:r w:rsidR="00313C86">
            <w:fldChar w:fldCharType="separate"/>
          </w:r>
          <w:r>
            <w:rPr>
              <w:noProof/>
            </w:rPr>
            <w:t>(Linde, 2023)</w:t>
          </w:r>
          <w:r w:rsidR="00313C86">
            <w:fldChar w:fldCharType="end"/>
          </w:r>
        </w:sdtContent>
      </w:sdt>
    </w:p>
  </w:footnote>
  <w:footnote w:id="13">
    <w:p w:rsidR="4D46709E" w:rsidP="4D46709E" w:rsidRDefault="4D46709E" w14:paraId="2B174D6D" w14:textId="6C9D4F1B">
      <w:pPr>
        <w:pStyle w:val="FootnoteText"/>
      </w:pPr>
      <w:r w:rsidRPr="4D46709E">
        <w:rPr>
          <w:rStyle w:val="FootnoteReference"/>
        </w:rPr>
        <w:footnoteRef/>
      </w:r>
      <w:r>
        <w:t xml:space="preserve"> </w:t>
      </w:r>
      <w:sdt>
        <w:sdtPr>
          <w:id w:val="1438650057"/>
          <w:citation/>
        </w:sdtPr>
        <w:sdtContent>
          <w:r w:rsidR="00177C26">
            <w:fldChar w:fldCharType="begin"/>
          </w:r>
          <w:r w:rsidR="00177C26">
            <w:instrText xml:space="preserve"> CITATION MaraMarx24 \l 1031 </w:instrText>
          </w:r>
          <w:r w:rsidR="00177C26">
            <w:fldChar w:fldCharType="separate"/>
          </w:r>
          <w:r>
            <w:rPr>
              <w:noProof/>
            </w:rPr>
            <w:t>(Marx, 2024)</w:t>
          </w:r>
          <w:r w:rsidR="00177C26">
            <w:fldChar w:fldCharType="end"/>
          </w:r>
        </w:sdtContent>
      </w:sdt>
    </w:p>
  </w:footnote>
  <w:footnote w:id="14">
    <w:p w:rsidR="4D46709E" w:rsidP="4D46709E" w:rsidRDefault="4D46709E" w14:paraId="5099B226" w14:textId="32D9B868">
      <w:pPr>
        <w:pStyle w:val="FootnoteText"/>
      </w:pPr>
      <w:r w:rsidRPr="4D46709E">
        <w:rPr>
          <w:rStyle w:val="FootnoteReference"/>
        </w:rPr>
        <w:footnoteRef/>
      </w:r>
      <w:r>
        <w:t xml:space="preserve"> </w:t>
      </w:r>
      <w:sdt>
        <w:sdtPr>
          <w:id w:val="363490595"/>
          <w:citation/>
        </w:sdtPr>
        <w:sdtContent>
          <w:r w:rsidR="00F16636">
            <w:fldChar w:fldCharType="begin"/>
          </w:r>
          <w:r w:rsidR="00F16636">
            <w:instrText xml:space="preserve"> CITATION VWPressemitteilung24 \l 1031 </w:instrText>
          </w:r>
          <w:r w:rsidR="00F16636">
            <w:fldChar w:fldCharType="separate"/>
          </w:r>
          <w:r>
            <w:rPr>
              <w:noProof/>
            </w:rPr>
            <w:t>(Volkswagen, 2024)</w:t>
          </w:r>
          <w:r w:rsidR="00F16636">
            <w:fldChar w:fldCharType="end"/>
          </w:r>
        </w:sdtContent>
      </w:sdt>
    </w:p>
  </w:footnote>
  <w:footnote w:id="15">
    <w:p w:rsidR="4D46709E" w:rsidP="4D46709E" w:rsidRDefault="4D46709E" w14:paraId="72F9FECB" w14:textId="7CBBE337">
      <w:pPr>
        <w:pStyle w:val="FootnoteText"/>
      </w:pPr>
      <w:r w:rsidRPr="4D46709E">
        <w:rPr>
          <w:rStyle w:val="FootnoteReference"/>
        </w:rPr>
        <w:footnoteRef/>
      </w:r>
      <w:r>
        <w:t xml:space="preserve"> </w:t>
      </w:r>
      <w:sdt>
        <w:sdtPr>
          <w:id w:val="1281383178"/>
          <w:citation/>
        </w:sdtPr>
        <w:sdtContent>
          <w:r w:rsidR="00B15E4A">
            <w:fldChar w:fldCharType="begin"/>
          </w:r>
          <w:r w:rsidR="00B15E4A">
            <w:instrText xml:space="preserve"> CITATION Prz24 \l 1031 </w:instrText>
          </w:r>
          <w:r w:rsidR="00B15E4A">
            <w:fldChar w:fldCharType="separate"/>
          </w:r>
          <w:r>
            <w:rPr>
              <w:noProof/>
            </w:rPr>
            <w:t>(Szymanski, 2024)</w:t>
          </w:r>
          <w:r w:rsidR="00B15E4A">
            <w:fldChar w:fldCharType="end"/>
          </w:r>
        </w:sdtContent>
      </w:sdt>
    </w:p>
  </w:footnote>
  <w:footnote w:id="16">
    <w:p w:rsidR="4D46709E" w:rsidP="4D46709E" w:rsidRDefault="4D46709E" w14:paraId="5F34B731" w14:textId="4418BA8F">
      <w:pPr>
        <w:pStyle w:val="FootnoteText"/>
      </w:pPr>
      <w:r w:rsidRPr="4D46709E">
        <w:rPr>
          <w:rStyle w:val="FootnoteReference"/>
        </w:rPr>
        <w:footnoteRef/>
      </w:r>
      <w:r>
        <w:t xml:space="preserve"> </w:t>
      </w:r>
      <w:sdt>
        <w:sdtPr>
          <w:id w:val="655730482"/>
          <w:citation/>
        </w:sdtPr>
        <w:sdtContent>
          <w:r w:rsidR="00525F56">
            <w:fldChar w:fldCharType="begin"/>
          </w:r>
          <w:r w:rsidR="00525F56">
            <w:instrText xml:space="preserve"> CITATION Spiegel24 \l 1031 </w:instrText>
          </w:r>
          <w:r w:rsidR="00525F56">
            <w:fldChar w:fldCharType="separate"/>
          </w:r>
          <w:r>
            <w:rPr>
              <w:noProof/>
            </w:rPr>
            <w:t>(Spiegel Netzwelt, 2024)</w:t>
          </w:r>
          <w:r w:rsidR="00525F56">
            <w:fldChar w:fldCharType="end"/>
          </w:r>
        </w:sdtContent>
      </w:sdt>
    </w:p>
  </w:footnote>
  <w:footnote w:id="17">
    <w:p w:rsidR="05E5BAD3" w:rsidP="05E5BAD3" w:rsidRDefault="05E5BAD3" w14:paraId="224E159A" w14:textId="0813A7A8">
      <w:pPr>
        <w:pStyle w:val="FootnoteText"/>
      </w:pPr>
      <w:r w:rsidRPr="05E5BAD3">
        <w:rPr>
          <w:rStyle w:val="FootnoteReference"/>
        </w:rPr>
        <w:footnoteRef/>
      </w:r>
      <w:r>
        <w:t xml:space="preserve"> </w:t>
      </w:r>
      <w:sdt>
        <w:sdtPr>
          <w:id w:val="-1110901110"/>
          <w:citation/>
        </w:sdtPr>
        <w:sdtContent>
          <w:r w:rsidR="00710782">
            <w:fldChar w:fldCharType="begin"/>
          </w:r>
          <w:r w:rsidR="00710782">
            <w:instrText xml:space="preserve"> CITATION AndreasDonath24 \l 1031 </w:instrText>
          </w:r>
          <w:r w:rsidR="00710782">
            <w:fldChar w:fldCharType="separate"/>
          </w:r>
          <w:r>
            <w:rPr>
              <w:noProof/>
            </w:rPr>
            <w:t>(Donath, 2024)</w:t>
          </w:r>
          <w:r w:rsidR="00710782">
            <w:fldChar w:fldCharType="end"/>
          </w:r>
        </w:sdtContent>
      </w:sdt>
    </w:p>
  </w:footnote>
  <w:footnote w:id="18">
    <w:p w:rsidR="05E5BAD3" w:rsidP="05E5BAD3" w:rsidRDefault="05E5BAD3" w14:paraId="4C9D90EA" w14:textId="4D14913D">
      <w:pPr>
        <w:pStyle w:val="FootnoteText"/>
      </w:pPr>
      <w:r w:rsidRPr="05E5BAD3">
        <w:rPr>
          <w:rStyle w:val="FootnoteReference"/>
        </w:rPr>
        <w:footnoteRef/>
      </w:r>
      <w:r>
        <w:t xml:space="preserve"> </w:t>
      </w:r>
      <w:sdt>
        <w:sdtPr>
          <w:id w:val="1144855841"/>
          <w:citation/>
        </w:sdtPr>
        <w:sdtContent>
          <w:r w:rsidR="00B5087D">
            <w:fldChar w:fldCharType="begin"/>
          </w:r>
          <w:r w:rsidR="00B5087D">
            <w:instrText xml:space="preserve"> CITATION Timekettle24 \l 1031 </w:instrText>
          </w:r>
          <w:r w:rsidR="00B5087D">
            <w:fldChar w:fldCharType="separate"/>
          </w:r>
          <w:r>
            <w:rPr>
              <w:noProof/>
            </w:rPr>
            <w:t>(Schuldt &amp; General-Kuchel, 2024)</w:t>
          </w:r>
          <w:r w:rsidR="00B5087D">
            <w:fldChar w:fldCharType="end"/>
          </w:r>
        </w:sdtContent>
      </w:sdt>
    </w:p>
  </w:footnote>
  <w:footnote w:id="19">
    <w:p w:rsidR="2DF0B718" w:rsidP="6AD12F6C" w:rsidRDefault="2DF0B718" w14:paraId="003B7598" w14:textId="3D3ABFB0">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397365174"/>
          <w:citation/>
        </w:sdtPr>
        <w:sdtContent>
          <w:r w:rsidR="002F1C56">
            <w:rPr>
              <w:sz w:val="20"/>
              <w:szCs w:val="20"/>
            </w:rPr>
            <w:fldChar w:fldCharType="begin"/>
          </w:r>
          <w:r w:rsidR="002F1C56">
            <w:rPr>
              <w:sz w:val="20"/>
              <w:szCs w:val="20"/>
            </w:rPr>
            <w:instrText xml:space="preserve"> CITATION haertingde23 \l 1031 </w:instrText>
          </w:r>
          <w:r w:rsidR="002F1C56">
            <w:rPr>
              <w:sz w:val="20"/>
              <w:szCs w:val="20"/>
            </w:rPr>
            <w:fldChar w:fldCharType="separate"/>
          </w:r>
          <w:r>
            <w:rPr>
              <w:noProof/>
              <w:sz w:val="20"/>
              <w:szCs w:val="20"/>
            </w:rPr>
            <w:t>(Schreiber &amp; Köhn von Wedelstedt, 2023)</w:t>
          </w:r>
          <w:r w:rsidR="002F1C56">
            <w:rPr>
              <w:sz w:val="20"/>
              <w:szCs w:val="20"/>
            </w:rPr>
            <w:fldChar w:fldCharType="end"/>
          </w:r>
        </w:sdtContent>
      </w:sdt>
    </w:p>
  </w:footnote>
  <w:footnote w:id="20">
    <w:p w:rsidR="2DF0B718" w:rsidP="6AD12F6C" w:rsidRDefault="2DF0B718" w14:paraId="219B3273" w14:textId="0582CAFE">
      <w:pPr>
        <w:spacing w:after="0"/>
        <w:ind w:left="0" w:firstLine="0"/>
      </w:pPr>
      <w:r w:rsidRPr="6AD12F6C">
        <w:rPr>
          <w:rStyle w:val="FootnoteReference"/>
          <w:sz w:val="20"/>
          <w:szCs w:val="20"/>
        </w:rPr>
        <w:footnoteRef/>
      </w:r>
      <w:sdt>
        <w:sdtPr>
          <w:rPr>
            <w:color w:val="BCBEC4"/>
            <w:sz w:val="20"/>
            <w:szCs w:val="20"/>
          </w:rPr>
          <w:id w:val="-651758014"/>
          <w:citation/>
        </w:sdtPr>
        <w:sdtContent>
          <w:r w:rsidR="00552802">
            <w:rPr>
              <w:color w:val="BCBEC4"/>
              <w:sz w:val="20"/>
              <w:szCs w:val="20"/>
            </w:rPr>
            <w:fldChar w:fldCharType="begin"/>
          </w:r>
          <w:r w:rsidR="00552802">
            <w:rPr>
              <w:sz w:val="20"/>
              <w:szCs w:val="20"/>
            </w:rPr>
            <w:instrText xml:space="preserve"> CITATION eudigitalstrategie23 \l 1031 </w:instrText>
          </w:r>
          <w:r w:rsidR="00552802">
            <w:rPr>
              <w:color w:val="BCBEC4"/>
              <w:sz w:val="20"/>
              <w:szCs w:val="20"/>
            </w:rPr>
            <w:fldChar w:fldCharType="separate"/>
          </w:r>
          <w:r>
            <w:rPr>
              <w:noProof/>
              <w:sz w:val="20"/>
              <w:szCs w:val="20"/>
            </w:rPr>
            <w:t xml:space="preserve"> (ink, 2023)</w:t>
          </w:r>
          <w:r w:rsidR="00552802">
            <w:rPr>
              <w:color w:val="BCBEC4"/>
              <w:sz w:val="20"/>
              <w:szCs w:val="20"/>
            </w:rPr>
            <w:fldChar w:fldCharType="end"/>
          </w:r>
        </w:sdtContent>
      </w:sdt>
      <w:r w:rsidRPr="6AD12F6C">
        <w:rPr>
          <w:color w:val="BCBEC4"/>
          <w:sz w:val="20"/>
          <w:szCs w:val="20"/>
        </w:rPr>
        <w:t>.</w:t>
      </w:r>
    </w:p>
  </w:footnote>
  <w:footnote w:id="21">
    <w:p w:rsidRPr="003E71DB" w:rsidR="6AD12F6C" w:rsidP="003E71DB" w:rsidRDefault="6AD12F6C" w14:paraId="7B1A252D" w14:textId="24D7DA19">
      <w:pPr>
        <w:spacing w:after="0"/>
        <w:ind w:left="0" w:firstLine="0"/>
        <w:rPr>
          <w:rFonts w:ascii="Consolas" w:hAnsi="Consolas" w:eastAsia="Consolas" w:cs="Consolas"/>
          <w:color w:val="BCBEC4"/>
        </w:rPr>
      </w:pPr>
      <w:r w:rsidRPr="6AD12F6C">
        <w:rPr>
          <w:rStyle w:val="FootnoteReference"/>
          <w:sz w:val="20"/>
          <w:szCs w:val="20"/>
        </w:rPr>
        <w:footnoteRef/>
      </w:r>
      <w:r w:rsidRPr="6AD12F6C">
        <w:rPr>
          <w:sz w:val="20"/>
          <w:szCs w:val="20"/>
        </w:rPr>
        <w:t xml:space="preserve"> </w:t>
      </w:r>
      <w:sdt>
        <w:sdtPr>
          <w:rPr>
            <w:sz w:val="20"/>
            <w:szCs w:val="20"/>
          </w:rPr>
          <w:id w:val="962455572"/>
          <w:citation/>
        </w:sdtPr>
        <w:sdtContent>
          <w:r w:rsidR="00E403D4">
            <w:rPr>
              <w:sz w:val="20"/>
              <w:szCs w:val="20"/>
            </w:rPr>
            <w:fldChar w:fldCharType="begin"/>
          </w:r>
          <w:r w:rsidR="00E403D4">
            <w:rPr>
              <w:sz w:val="20"/>
              <w:szCs w:val="20"/>
            </w:rPr>
            <w:instrText xml:space="preserve"> CITATION derstandard23 \l 1031 </w:instrText>
          </w:r>
          <w:r w:rsidR="00E403D4">
            <w:rPr>
              <w:sz w:val="20"/>
              <w:szCs w:val="20"/>
            </w:rPr>
            <w:fldChar w:fldCharType="separate"/>
          </w:r>
          <w:r>
            <w:rPr>
              <w:noProof/>
              <w:sz w:val="20"/>
              <w:szCs w:val="20"/>
            </w:rPr>
            <w:t>(Manakas, 2023)</w:t>
          </w:r>
          <w:r w:rsidR="00E403D4">
            <w:rPr>
              <w:sz w:val="20"/>
              <w:szCs w:val="20"/>
            </w:rPr>
            <w:fldChar w:fldCharType="end"/>
          </w:r>
        </w:sdtContent>
      </w:sdt>
    </w:p>
  </w:footnote>
  <w:footnote w:id="22">
    <w:p w:rsidR="6AD12F6C" w:rsidP="003E71DB" w:rsidRDefault="6AD12F6C" w14:paraId="7E514B38" w14:textId="410F0CB3">
      <w:pPr>
        <w:pStyle w:val="FootnoteText"/>
        <w:ind w:left="0" w:firstLine="0"/>
      </w:pPr>
      <w:r w:rsidRPr="6AD12F6C">
        <w:rPr>
          <w:rStyle w:val="FootnoteReference"/>
        </w:rPr>
        <w:footnoteRef/>
      </w:r>
      <w:r>
        <w:t xml:space="preserve"> Urheberrechtsgesetz, § 44b</w:t>
      </w:r>
    </w:p>
  </w:footnote>
  <w:footnote w:id="23">
    <w:p w:rsidR="6AD12F6C" w:rsidP="6AD12F6C" w:rsidRDefault="6AD12F6C" w14:paraId="59B770B0" w14:textId="43D19618">
      <w:pPr>
        <w:pStyle w:val="FootnoteText"/>
      </w:pPr>
      <w:r w:rsidRPr="6AD12F6C">
        <w:rPr>
          <w:rStyle w:val="FootnoteReference"/>
        </w:rPr>
        <w:footnoteRef/>
      </w:r>
      <w:r>
        <w:t xml:space="preserve"> </w:t>
      </w:r>
      <w:sdt>
        <w:sdtPr>
          <w:id w:val="-1517307277"/>
          <w:citation/>
        </w:sdtPr>
        <w:sdtContent>
          <w:r w:rsidR="002161D5">
            <w:fldChar w:fldCharType="begin"/>
          </w:r>
          <w:r w:rsidR="002161D5">
            <w:instrText xml:space="preserve"> CITATION pageonline23 \l 1031 </w:instrText>
          </w:r>
          <w:r w:rsidR="002161D5">
            <w:fldChar w:fldCharType="separate"/>
          </w:r>
          <w:r>
            <w:rPr>
              <w:noProof/>
            </w:rPr>
            <w:t>(Kirst, 2023)</w:t>
          </w:r>
          <w:r w:rsidR="002161D5">
            <w:fldChar w:fldCharType="end"/>
          </w:r>
        </w:sdtContent>
      </w:sdt>
    </w:p>
  </w:footnote>
  <w:footnote w:id="24">
    <w:p w:rsidR="6AD12F6C" w:rsidP="6AD12F6C" w:rsidRDefault="6AD12F6C" w14:paraId="23DE6C43" w14:textId="26ADF7A0">
      <w:pPr>
        <w:pStyle w:val="FootnoteText"/>
      </w:pPr>
      <w:r w:rsidRPr="6AD12F6C">
        <w:rPr>
          <w:rStyle w:val="FootnoteReference"/>
        </w:rPr>
        <w:footnoteRef/>
      </w:r>
      <w:r>
        <w:t xml:space="preserve"> </w:t>
      </w:r>
      <w:sdt>
        <w:sdtPr>
          <w:id w:val="1183552997"/>
          <w:citation/>
        </w:sdtPr>
        <w:sdtContent>
          <w:r w:rsidR="009D0303">
            <w:fldChar w:fldCharType="begin"/>
          </w:r>
          <w:r w:rsidR="009D0303">
            <w:instrText xml:space="preserve"> CITATION DrPeggyMüller23 \l 1031 </w:instrText>
          </w:r>
          <w:r w:rsidR="009D0303">
            <w:fldChar w:fldCharType="separate"/>
          </w:r>
          <w:r>
            <w:rPr>
              <w:noProof/>
            </w:rPr>
            <w:t>(Müller, 2023)</w:t>
          </w:r>
          <w:r w:rsidR="009D0303">
            <w:fldChar w:fldCharType="end"/>
          </w:r>
        </w:sdtContent>
      </w:sdt>
    </w:p>
  </w:footnote>
  <w:footnote w:id="25">
    <w:p w:rsidR="6AD12F6C" w:rsidP="6AD12F6C" w:rsidRDefault="6AD12F6C" w14:paraId="0F406A26" w14:textId="09F692D6">
      <w:pPr>
        <w:pStyle w:val="FootnoteText"/>
      </w:pPr>
      <w:r w:rsidRPr="6AD12F6C">
        <w:rPr>
          <w:rStyle w:val="FootnoteReference"/>
        </w:rPr>
        <w:footnoteRef/>
      </w:r>
      <w:r>
        <w:t xml:space="preserve"> </w:t>
      </w:r>
      <w:sdt>
        <w:sdtPr>
          <w:id w:val="1337032907"/>
          <w:citation/>
        </w:sdtPr>
        <w:sdtContent>
          <w:r w:rsidR="009D0303">
            <w:fldChar w:fldCharType="begin"/>
          </w:r>
          <w:r w:rsidR="009D0303">
            <w:instrText xml:space="preserve"> CITATION DrPeggyMüller23 \l 1031 </w:instrText>
          </w:r>
          <w:r w:rsidR="009D0303">
            <w:fldChar w:fldCharType="separate"/>
          </w:r>
          <w:r>
            <w:rPr>
              <w:noProof/>
            </w:rPr>
            <w:t>(Müller, 2023)</w:t>
          </w:r>
          <w:r w:rsidR="009D0303">
            <w:fldChar w:fldCharType="end"/>
          </w:r>
        </w:sdtContent>
      </w:sdt>
    </w:p>
  </w:footnote>
  <w:footnote w:id="26">
    <w:p w:rsidR="6AD12F6C" w:rsidP="6AD12F6C" w:rsidRDefault="6AD12F6C" w14:paraId="6E8575BF" w14:textId="7BF475FC">
      <w:pPr>
        <w:spacing w:after="0"/>
        <w:ind w:left="0" w:firstLine="0"/>
        <w:rPr>
          <w:rFonts w:ascii="Consolas" w:hAnsi="Consolas" w:eastAsia="Consolas" w:cs="Consolas"/>
          <w:color w:val="BCBEC4"/>
        </w:rPr>
      </w:pPr>
      <w:r w:rsidRPr="6AD12F6C">
        <w:rPr>
          <w:rStyle w:val="FootnoteReference"/>
        </w:rPr>
        <w:footnoteRef/>
      </w:r>
      <w:r>
        <w:t xml:space="preserve"> </w:t>
      </w:r>
      <w:sdt>
        <w:sdtPr>
          <w:id w:val="-1062175371"/>
          <w:citation/>
        </w:sdtPr>
        <w:sdtContent>
          <w:r w:rsidR="00750EA9">
            <w:fldChar w:fldCharType="begin"/>
          </w:r>
          <w:r w:rsidR="00750EA9">
            <w:rPr>
              <w:sz w:val="20"/>
              <w:szCs w:val="20"/>
            </w:rPr>
            <w:instrText xml:space="preserve"> CITATION derstandard23 \l 1031 </w:instrText>
          </w:r>
          <w:r w:rsidR="00750EA9">
            <w:fldChar w:fldCharType="separate"/>
          </w:r>
          <w:r>
            <w:rPr>
              <w:noProof/>
              <w:sz w:val="20"/>
              <w:szCs w:val="20"/>
            </w:rPr>
            <w:t>(Manakas, 2023)</w:t>
          </w:r>
          <w:r w:rsidR="00750EA9">
            <w:fldChar w:fldCharType="end"/>
          </w:r>
        </w:sdtContent>
      </w:sdt>
    </w:p>
  </w:footnote>
  <w:footnote w:id="27">
    <w:p w:rsidR="2DF0B718" w:rsidP="6AD12F6C" w:rsidRDefault="2DF0B718" w14:paraId="5A0374EC" w14:textId="635D2487">
      <w:pPr>
        <w:pStyle w:val="FootnoteText"/>
        <w:ind w:left="0" w:firstLine="0"/>
      </w:pPr>
      <w:r w:rsidRPr="6AD12F6C">
        <w:rPr>
          <w:rStyle w:val="FootnoteReference"/>
        </w:rPr>
        <w:footnoteRef/>
      </w:r>
      <w:r w:rsidRPr="6AD12F6C">
        <w:t xml:space="preserve"> </w:t>
      </w:r>
      <w:sdt>
        <w:sdtPr>
          <w:id w:val="-748426943"/>
          <w:citation/>
        </w:sdtPr>
        <w:sdtContent>
          <w:r w:rsidR="00A46AB0">
            <w:fldChar w:fldCharType="begin"/>
          </w:r>
          <w:r w:rsidR="00A46AB0">
            <w:instrText xml:space="preserve"> CITATION Mic23 \l 1031 </w:instrText>
          </w:r>
          <w:r w:rsidR="00A46AB0">
            <w:fldChar w:fldCharType="separate"/>
          </w:r>
          <w:r>
            <w:rPr>
              <w:noProof/>
            </w:rPr>
            <w:t>(Krassnitzer, 2023)</w:t>
          </w:r>
          <w:r w:rsidR="00A46AB0">
            <w:fldChar w:fldCharType="end"/>
          </w:r>
        </w:sdtContent>
      </w:sdt>
    </w:p>
  </w:footnote>
  <w:footnote w:id="28">
    <w:p w:rsidR="2DF0B718" w:rsidP="6AD12F6C" w:rsidRDefault="2DF0B718" w14:paraId="77C59DCD" w14:textId="094A165F">
      <w:pPr>
        <w:pStyle w:val="FootnoteText"/>
        <w:ind w:left="0" w:firstLine="0"/>
      </w:pPr>
      <w:r w:rsidRPr="6AD12F6C">
        <w:rPr>
          <w:rStyle w:val="FootnoteReference"/>
        </w:rPr>
        <w:footnoteRef/>
      </w:r>
      <w:r w:rsidRPr="6AD12F6C">
        <w:t xml:space="preserve"> </w:t>
      </w:r>
      <w:sdt>
        <w:sdtPr>
          <w:id w:val="2014489314"/>
          <w:citation/>
        </w:sdtPr>
        <w:sdtContent>
          <w:r w:rsidR="003D42D0">
            <w:fldChar w:fldCharType="begin"/>
          </w:r>
          <w:r w:rsidR="003D42D0">
            <w:instrText xml:space="preserve"> CITATION Ran19 \l 1031 </w:instrText>
          </w:r>
          <w:r w:rsidR="003D42D0">
            <w:fldChar w:fldCharType="separate"/>
          </w:r>
          <w:r>
            <w:rPr>
              <w:noProof/>
            </w:rPr>
            <w:t>(Yogeshwar, 2019)</w:t>
          </w:r>
          <w:r w:rsidR="003D42D0">
            <w:fldChar w:fldCharType="end"/>
          </w:r>
        </w:sdtContent>
      </w:sdt>
    </w:p>
  </w:footnote>
  <w:footnote w:id="29">
    <w:p w:rsidR="2DF0B718" w:rsidP="6AD12F6C" w:rsidRDefault="2DF0B718" w14:paraId="388D882B" w14:textId="7316EC25">
      <w:pPr>
        <w:pStyle w:val="FootnoteText"/>
        <w:ind w:left="0" w:firstLine="0"/>
      </w:pPr>
      <w:r w:rsidRPr="6AD12F6C">
        <w:rPr>
          <w:rStyle w:val="FootnoteReference"/>
        </w:rPr>
        <w:footnoteRef/>
      </w:r>
      <w:r w:rsidRPr="6AD12F6C">
        <w:t xml:space="preserve"> </w:t>
      </w:r>
      <w:sdt>
        <w:sdtPr>
          <w:id w:val="810672895"/>
          <w:citation/>
        </w:sdtPr>
        <w:sdtContent>
          <w:r w:rsidR="004736BE">
            <w:fldChar w:fldCharType="begin"/>
          </w:r>
          <w:r w:rsidR="004736BE">
            <w:instrText xml:space="preserve"> CITATION Ami22 \l 1031 </w:instrText>
          </w:r>
          <w:r w:rsidR="004736BE">
            <w:fldChar w:fldCharType="separate"/>
          </w:r>
          <w:r>
            <w:rPr>
              <w:noProof/>
            </w:rPr>
            <w:t>(Amin ul Haq, et al., 2022)</w:t>
          </w:r>
          <w:r w:rsidR="004736BE">
            <w:fldChar w:fldCharType="end"/>
          </w:r>
        </w:sdtContent>
      </w:sdt>
    </w:p>
  </w:footnote>
  <w:footnote w:id="30">
    <w:p w:rsidR="00DE69AD" w:rsidRDefault="00DE69AD" w14:paraId="55A65A8C" w14:textId="2180AB5F">
      <w:pPr>
        <w:pStyle w:val="FootnoteText"/>
      </w:pPr>
      <w:r>
        <w:rPr>
          <w:rStyle w:val="FootnoteReference"/>
        </w:rPr>
        <w:footnoteRef/>
      </w:r>
      <w:r>
        <w:t xml:space="preserve"> </w:t>
      </w:r>
      <w:sdt>
        <w:sdtPr>
          <w:id w:val="1782831927"/>
          <w:citation/>
        </w:sdtPr>
        <w:sdtContent>
          <w:r>
            <w:fldChar w:fldCharType="begin"/>
          </w:r>
          <w:r w:rsidR="00CD5F7E">
            <w:instrText xml:space="preserve">CITATION Platzhalter1 \l 1031 </w:instrText>
          </w:r>
          <w:r>
            <w:fldChar w:fldCharType="separate"/>
          </w:r>
          <w:r>
            <w:rPr>
              <w:noProof/>
            </w:rPr>
            <w:t>(Miao &amp; Holmes, Wayne, 2023)</w:t>
          </w:r>
          <w:r>
            <w:fldChar w:fldCharType="end"/>
          </w:r>
        </w:sdtContent>
      </w:sdt>
    </w:p>
  </w:footnote>
  <w:footnote w:id="31">
    <w:p w:rsidR="00D57C82" w:rsidRDefault="00D57C82" w14:paraId="3B27BE95" w14:textId="22AC8E22">
      <w:pPr>
        <w:pStyle w:val="FootnoteText"/>
      </w:pPr>
      <w:r>
        <w:rPr>
          <w:rStyle w:val="FootnoteReference"/>
        </w:rPr>
        <w:footnoteRef/>
      </w:r>
      <w:r>
        <w:t xml:space="preserve"> </w:t>
      </w:r>
      <w:sdt>
        <w:sdtPr>
          <w:id w:val="-433289959"/>
          <w:citation/>
        </w:sdtPr>
        <w:sdtContent>
          <w:r>
            <w:fldChar w:fldCharType="begin"/>
          </w:r>
          <w:r>
            <w:instrText xml:space="preserve"> CITATION Hiv1 \l 1031 </w:instrText>
          </w:r>
          <w:r>
            <w:fldChar w:fldCharType="separate"/>
          </w:r>
          <w:r>
            <w:rPr>
              <w:noProof/>
            </w:rPr>
            <w:t>(Hivermoderation, kein Datum)</w:t>
          </w:r>
          <w:r>
            <w:fldChar w:fldCharType="end"/>
          </w:r>
        </w:sdtContent>
      </w:sdt>
    </w:p>
  </w:footnote>
  <w:footnote w:id="32">
    <w:p w:rsidR="00D57C82" w:rsidRDefault="00D57C82" w14:paraId="624060A3" w14:textId="7928CE32">
      <w:pPr>
        <w:pStyle w:val="FootnoteText"/>
      </w:pPr>
      <w:r>
        <w:rPr>
          <w:rStyle w:val="FootnoteReference"/>
        </w:rPr>
        <w:footnoteRef/>
      </w:r>
      <w:r>
        <w:t xml:space="preserve"> </w:t>
      </w:r>
      <w:sdt>
        <w:sdtPr>
          <w:id w:val="1461458436"/>
          <w:citation/>
        </w:sdtPr>
        <w:sdtContent>
          <w:r>
            <w:fldChar w:fldCharType="begin"/>
          </w:r>
          <w:r>
            <w:instrText xml:space="preserve"> CITATION gog23 \l 1031 </w:instrText>
          </w:r>
          <w:r>
            <w:fldChar w:fldCharType="separate"/>
          </w:r>
          <w:r>
            <w:rPr>
              <w:noProof/>
            </w:rPr>
            <w:t>(gogodr, 2023)</w:t>
          </w:r>
          <w:r>
            <w:fldChar w:fldCharType="end"/>
          </w:r>
        </w:sdtContent>
      </w:sdt>
    </w:p>
  </w:footnote>
  <w:footnote w:id="33">
    <w:p w:rsidR="00D57C82" w:rsidRDefault="00D57C82" w14:paraId="17DD3AF0" w14:textId="229032ED">
      <w:pPr>
        <w:pStyle w:val="FootnoteText"/>
      </w:pPr>
      <w:r>
        <w:rPr>
          <w:rStyle w:val="FootnoteReference"/>
        </w:rPr>
        <w:footnoteRef/>
      </w:r>
      <w:r>
        <w:t xml:space="preserve"> </w:t>
      </w:r>
      <w:sdt>
        <w:sdtPr>
          <w:id w:val="-1021312672"/>
          <w:citation/>
        </w:sdtPr>
        <w:sdtContent>
          <w:r>
            <w:fldChar w:fldCharType="begin"/>
          </w:r>
          <w:r>
            <w:instrText xml:space="preserve"> CITATION AiO \l 1031 </w:instrText>
          </w:r>
          <w:r>
            <w:fldChar w:fldCharType="separate"/>
          </w:r>
          <w:r>
            <w:rPr>
              <w:noProof/>
            </w:rPr>
            <w:t>(AiOrNot, kein Datum)</w:t>
          </w:r>
          <w:r>
            <w:fldChar w:fldCharType="end"/>
          </w:r>
        </w:sdtContent>
      </w:sdt>
    </w:p>
  </w:footnote>
  <w:footnote w:id="34">
    <w:p w:rsidR="00D57C82" w:rsidRDefault="00D57C82" w14:paraId="3B3FE759" w14:textId="43030C21">
      <w:pPr>
        <w:pStyle w:val="FootnoteText"/>
      </w:pPr>
      <w:r>
        <w:rPr>
          <w:rStyle w:val="FootnoteReference"/>
        </w:rPr>
        <w:footnoteRef/>
      </w:r>
      <w:r>
        <w:t xml:space="preserve"> </w:t>
      </w:r>
      <w:sdt>
        <w:sdtPr>
          <w:id w:val="-1117059573"/>
          <w:citation/>
        </w:sdtPr>
        <w:sdtContent>
          <w:r>
            <w:fldChar w:fldCharType="begin"/>
          </w:r>
          <w:r>
            <w:instrText xml:space="preserve"> CITATION IsI \l 1031 </w:instrText>
          </w:r>
          <w:r>
            <w:fldChar w:fldCharType="separate"/>
          </w:r>
          <w:r>
            <w:rPr>
              <w:noProof/>
            </w:rPr>
            <w:t>(IsItAi, kein Datum)</w:t>
          </w:r>
          <w:r>
            <w:fldChar w:fldCharType="end"/>
          </w:r>
        </w:sdtContent>
      </w:sdt>
    </w:p>
  </w:footnote>
  <w:footnote w:id="35">
    <w:p w:rsidR="00D57C82" w:rsidRDefault="00D57C82" w14:paraId="43130CBA" w14:textId="4F46C456">
      <w:pPr>
        <w:pStyle w:val="FootnoteText"/>
      </w:pPr>
      <w:r>
        <w:rPr>
          <w:rStyle w:val="FootnoteReference"/>
        </w:rPr>
        <w:footnoteRef/>
      </w:r>
      <w:r>
        <w:t xml:space="preserve"> </w:t>
      </w:r>
      <w:sdt>
        <w:sdtPr>
          <w:id w:val="1753001421"/>
          <w:citation/>
        </w:sdtPr>
        <w:sdtContent>
          <w:r>
            <w:fldChar w:fldCharType="begin"/>
          </w:r>
          <w:r>
            <w:instrText xml:space="preserve"> CITATION Hug \l 1031 </w:instrText>
          </w:r>
          <w:r>
            <w:fldChar w:fldCharType="separate"/>
          </w:r>
          <w:r>
            <w:rPr>
              <w:noProof/>
            </w:rPr>
            <w:t>(Huggingface, kein Datum)</w:t>
          </w:r>
          <w:r>
            <w:fldChar w:fldCharType="end"/>
          </w:r>
        </w:sdtContent>
      </w:sdt>
    </w:p>
  </w:footnote>
  <w:footnote w:id="36">
    <w:p w:rsidR="00D57C82" w:rsidRDefault="00D57C82" w14:paraId="72A10433" w14:textId="6A8F6F06">
      <w:pPr>
        <w:pStyle w:val="FootnoteText"/>
      </w:pPr>
      <w:r>
        <w:rPr>
          <w:rStyle w:val="FootnoteReference"/>
        </w:rPr>
        <w:footnoteRef/>
      </w:r>
      <w:r>
        <w:t xml:space="preserve"> </w:t>
      </w:r>
      <w:sdt>
        <w:sdtPr>
          <w:id w:val="-1020161723"/>
          <w:citation/>
        </w:sdtPr>
        <w:sdtContent>
          <w:r>
            <w:fldChar w:fldCharType="begin"/>
          </w:r>
          <w:r>
            <w:instrText xml:space="preserve"> CITATION Ill \l 1031 </w:instrText>
          </w:r>
          <w:r>
            <w:fldChar w:fldCharType="separate"/>
          </w:r>
          <w:r>
            <w:rPr>
              <w:noProof/>
            </w:rPr>
            <w:t>(Illuminarty, kein Datum)</w:t>
          </w:r>
          <w:r>
            <w:fldChar w:fldCharType="end"/>
          </w:r>
        </w:sdtContent>
      </w:sdt>
    </w:p>
  </w:footnote>
  <w:footnote w:id="37">
    <w:p w:rsidR="16936D49" w:rsidP="16936D49" w:rsidRDefault="16936D49" w14:paraId="3D4F1711" w14:textId="670E3604">
      <w:pPr>
        <w:pStyle w:val="FootnoteText"/>
      </w:pPr>
      <w:r w:rsidRPr="16936D49">
        <w:rPr>
          <w:rStyle w:val="FootnoteReference"/>
        </w:rPr>
        <w:footnoteRef/>
      </w:r>
      <w:r>
        <w:t xml:space="preserve"> </w:t>
      </w:r>
      <w:sdt>
        <w:sdtPr>
          <w:id w:val="794411531"/>
          <w:citation/>
        </w:sdtPr>
        <w:sdtContent>
          <w:r w:rsidR="00B23116">
            <w:fldChar w:fldCharType="begin"/>
          </w:r>
          <w:r w:rsidR="00B23116">
            <w:instrText xml:space="preserve"> CITATION statista23 \l 1031 </w:instrText>
          </w:r>
          <w:r w:rsidR="00B23116">
            <w:fldChar w:fldCharType="separate"/>
          </w:r>
          <w:r>
            <w:rPr>
              <w:noProof/>
            </w:rPr>
            <w:t>(Weitemeyer, 2023)</w:t>
          </w:r>
          <w:r w:rsidR="00B23116">
            <w:fldChar w:fldCharType="end"/>
          </w:r>
        </w:sdtContent>
      </w:sdt>
    </w:p>
  </w:footnote>
  <w:footnote w:id="38">
    <w:p w:rsidR="3F742DB4" w:rsidP="3F742DB4" w:rsidRDefault="3F742DB4" w14:paraId="78C1FBE8" w14:textId="61EAD148">
      <w:pPr>
        <w:pStyle w:val="FootnoteText"/>
      </w:pPr>
      <w:r w:rsidRPr="3F742DB4">
        <w:rPr>
          <w:rStyle w:val="FootnoteReference"/>
        </w:rPr>
        <w:footnoteRef/>
      </w:r>
      <w:r>
        <w:t xml:space="preserve"> </w:t>
      </w:r>
      <w:sdt>
        <w:sdtPr>
          <w:id w:val="-1607723034"/>
          <w:citation/>
        </w:sdtPr>
        <w:sdtContent>
          <w:r w:rsidR="009F03E1">
            <w:fldChar w:fldCharType="begin"/>
          </w:r>
          <w:r w:rsidR="009F03E1">
            <w:instrText xml:space="preserve"> CITATION KIPolygonSoftware23 \l 1031 </w:instrText>
          </w:r>
          <w:r w:rsidR="009F03E1">
            <w:fldChar w:fldCharType="separate"/>
          </w:r>
          <w:r>
            <w:rPr>
              <w:noProof/>
            </w:rPr>
            <w:t>(KI PolygonSoftware, 2023)</w:t>
          </w:r>
          <w:r w:rsidR="009F03E1">
            <w:fldChar w:fldCharType="end"/>
          </w:r>
        </w:sdtContent>
      </w:sdt>
    </w:p>
  </w:footnote>
  <w:footnote w:id="39">
    <w:p w:rsidR="3F742DB4" w:rsidP="3F742DB4" w:rsidRDefault="3F742DB4" w14:paraId="0125EF3A" w14:textId="7BAC5BF8">
      <w:pPr>
        <w:pStyle w:val="FootnoteText"/>
      </w:pPr>
      <w:r w:rsidRPr="3F742DB4">
        <w:rPr>
          <w:rStyle w:val="FootnoteReference"/>
        </w:rPr>
        <w:footnoteRef/>
      </w:r>
      <w:sdt>
        <w:sdtPr>
          <w:id w:val="-1665238213"/>
          <w:citation/>
        </w:sdtPr>
        <w:sdtContent>
          <w:r w:rsidR="00B06AD8">
            <w:fldChar w:fldCharType="begin"/>
          </w:r>
          <w:r w:rsidR="00B06AD8">
            <w:instrText xml:space="preserve"> CITATION progressive23 \l 1031 </w:instrText>
          </w:r>
          <w:r w:rsidR="00B06AD8">
            <w:fldChar w:fldCharType="separate"/>
          </w:r>
          <w:r>
            <w:rPr>
              <w:noProof/>
            </w:rPr>
            <w:t xml:space="preserve"> (progressive, 2023)</w:t>
          </w:r>
          <w:r w:rsidR="00B06AD8">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46ED0" w:rsidRDefault="5577AFAA" w14:paraId="5BFDC811" w14:textId="4CAD11F9">
    <w:pPr>
      <w:spacing w:after="160" w:line="259" w:lineRule="auto"/>
      <w:ind w:left="0" w:firstLine="0"/>
    </w:pPr>
    <w:r>
      <w:t>Technische Marktanalyse: AI-Detector-Fooler</w:t>
    </w:r>
  </w:p>
  <w:p w:rsidR="00546ED0" w:rsidP="5577AFAA" w:rsidRDefault="00546ED0" w14:paraId="02EB378F" w14:textId="20BE3705">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46ED0" w:rsidRDefault="5577AFAA" w14:paraId="1A98A76D" w14:textId="4CAD11F9">
    <w:pPr>
      <w:spacing w:after="160" w:line="259" w:lineRule="auto"/>
      <w:ind w:left="0" w:firstLine="0"/>
    </w:pPr>
    <w:r>
      <w:t>Technische Marktanalyse: AI-Detector-Fooler</w:t>
    </w:r>
  </w:p>
  <w:p w:rsidR="00546ED0" w:rsidP="5577AFAA" w:rsidRDefault="00546ED0" w14:paraId="6A05A809" w14:textId="125C54A8">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46ED0" w:rsidRDefault="00546ED0" w14:paraId="5A39BBE3" w14:textId="77777777">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D072B" w:rsidP="003D072B" w:rsidRDefault="090E8734" w14:paraId="0B2280EE" w14:textId="149434F6">
    <w:pPr>
      <w:spacing w:after="160" w:line="259" w:lineRule="auto"/>
      <w:ind w:left="0" w:firstLine="0"/>
    </w:pPr>
    <w:r>
      <w:t xml:space="preserve">  </w:t>
    </w:r>
    <w:r w:rsidR="003D072B">
      <w:t>Technische Marktanalyse: AI-Detector-Fooler</w:t>
    </w:r>
  </w:p>
  <w:p w:rsidR="00546ED0" w:rsidRDefault="00546ED0" w14:paraId="4B9F4FD7" w14:textId="748EC165">
    <w:pPr>
      <w:tabs>
        <w:tab w:val="center" w:pos="4536"/>
        <w:tab w:val="right" w:pos="9063"/>
      </w:tabs>
      <w:spacing w:after="0" w:line="259" w:lineRule="auto"/>
      <w:ind w:left="0" w:right="-9"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D072B" w:rsidP="003D072B" w:rsidRDefault="090E8734" w14:paraId="6F31557F" w14:textId="77777777">
    <w:pPr>
      <w:spacing w:after="160" w:line="259" w:lineRule="auto"/>
      <w:ind w:left="0" w:firstLine="0"/>
    </w:pPr>
    <w:r>
      <w:t xml:space="preserve">  </w:t>
    </w:r>
    <w:r w:rsidR="003D072B">
      <w:t>Technische Marktanalyse: AI-Detector-Fooler</w:t>
    </w:r>
  </w:p>
  <w:p w:rsidR="00546ED0" w:rsidRDefault="00546ED0" w14:paraId="42A18699" w14:textId="52A9CB71">
    <w:pPr>
      <w:tabs>
        <w:tab w:val="center" w:pos="4536"/>
        <w:tab w:val="right" w:pos="9063"/>
      </w:tabs>
      <w:spacing w:after="0" w:line="259" w:lineRule="auto"/>
      <w:ind w:left="0" w:right="-9"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546ED0" w:rsidRDefault="002A4F18" w14:paraId="4A0290C9" w14:textId="77777777">
    <w:pPr>
      <w:tabs>
        <w:tab w:val="center" w:pos="4536"/>
        <w:tab w:val="right" w:pos="9063"/>
      </w:tabs>
      <w:spacing w:after="0" w:line="259" w:lineRule="auto"/>
      <w:ind w:left="0" w:right="-9" w:firstLine="0"/>
    </w:pPr>
    <w:r>
      <w:rPr>
        <w:rFonts w:ascii="Calibri" w:hAnsi="Calibri" w:eastAsia="Calibri" w:cs="Calibri"/>
        <w:sz w:val="22"/>
      </w:rPr>
      <w:tab/>
    </w:r>
    <w:r>
      <w:t xml:space="preserve"> </w:t>
    </w:r>
    <w:r>
      <w:tab/>
    </w:r>
    <w:r>
      <w:fldChar w:fldCharType="begin"/>
    </w:r>
    <w:r>
      <w:instrText>PAGE   \* MERGEFORMAT</w:instrText>
    </w:r>
    <w:r>
      <w:fldChar w:fldCharType="separate"/>
    </w:r>
    <w:r>
      <w:t>1</w:t>
    </w:r>
    <w:r>
      <w:fldChar w:fldCharType="end"/>
    </w:r>
    <w:r>
      <w:t xml:space="preserve"> </w:t>
    </w:r>
  </w:p>
</w:hdr>
</file>

<file path=word/intelligence2.xml><?xml version="1.0" encoding="utf-8"?>
<int2:intelligence xmlns:int2="http://schemas.microsoft.com/office/intelligence/2020/intelligence" xmlns:oel="http://schemas.microsoft.com/office/2019/extlst">
  <int2:observations>
    <int2:textHash int2:hashCode="IbLcA0Tr5h5kMN" int2:id="LA0ZDLQO">
      <int2:state int2:value="Rejected" int2:type="AugLoop_Text_Critique"/>
    </int2:textHash>
    <int2:textHash int2:hashCode="3pVXJrc8V2bZy+" int2:id="ahPTHCsN">
      <int2:state int2:value="Rejected" int2:type="AugLoop_Text_Critique"/>
    </int2:textHash>
    <int2:textHash int2:hashCode="hYbHagAyIC0aaL" int2:id="rR0vLJh3">
      <int2:state int2:value="Rejected" int2:type="AugLoop_Text_Critique"/>
    </int2:textHash>
    <int2:textHash int2:hashCode="eBfFKyVge+Z86T" int2:id="zT4SaUg7">
      <int2:state int2:value="Rejected" int2:type="AugLoop_Text_Critique"/>
    </int2:textHash>
    <int2:bookmark int2:bookmarkName="_Int_6fwA5xLk" int2:invalidationBookmarkName="" int2:hashCode="EqMh19tKuJbR9F" int2:id="gYiWVpls">
      <int2:state int2:value="Rejected" int2:type="AugLoop_Text_Critique"/>
    </int2:bookmark>
    <int2:bookmark int2:bookmarkName="_Int_HpTwcaQR" int2:invalidationBookmarkName="" int2:hashCode="MPbgHFPugiDdgx" int2:id="sWOBjmzc">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F5896"/>
    <w:multiLevelType w:val="hybridMultilevel"/>
    <w:tmpl w:val="E8A239E6"/>
    <w:lvl w:ilvl="0" w:tplc="B396FA3A">
      <w:start w:val="1"/>
      <w:numFmt w:val="decimal"/>
      <w:lvlText w:val="%1."/>
      <w:lvlJc w:val="left"/>
      <w:pPr>
        <w:ind w:left="356"/>
      </w:pPr>
      <w:rPr>
        <w:b/>
        <w:bCs/>
        <w:i w:val="0"/>
        <w:strike w:val="0"/>
        <w:dstrike w:val="0"/>
        <w:color w:val="000000"/>
        <w:sz w:val="32"/>
        <w:szCs w:val="32"/>
        <w:u w:val="none" w:color="000000"/>
        <w:bdr w:val="none" w:color="auto" w:sz="0" w:space="0"/>
        <w:shd w:val="clear" w:color="auto" w:fill="auto"/>
        <w:vertAlign w:val="baseline"/>
      </w:rPr>
    </w:lvl>
    <w:lvl w:ilvl="1" w:tplc="2E6C484E">
      <w:start w:val="1"/>
      <w:numFmt w:val="lowerLetter"/>
      <w:lvlText w:val="%2"/>
      <w:lvlJc w:val="left"/>
      <w:pPr>
        <w:ind w:left="108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2" w:tplc="3D86BE8A">
      <w:start w:val="1"/>
      <w:numFmt w:val="lowerRoman"/>
      <w:lvlText w:val="%3"/>
      <w:lvlJc w:val="left"/>
      <w:pPr>
        <w:ind w:left="180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3" w:tplc="48C62B8E">
      <w:start w:val="1"/>
      <w:numFmt w:val="decimal"/>
      <w:lvlText w:val="%4"/>
      <w:lvlJc w:val="left"/>
      <w:pPr>
        <w:ind w:left="252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4" w:tplc="2D22E0C0">
      <w:start w:val="1"/>
      <w:numFmt w:val="lowerLetter"/>
      <w:lvlText w:val="%5"/>
      <w:lvlJc w:val="left"/>
      <w:pPr>
        <w:ind w:left="324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5" w:tplc="CD4A1B3E">
      <w:start w:val="1"/>
      <w:numFmt w:val="lowerRoman"/>
      <w:lvlText w:val="%6"/>
      <w:lvlJc w:val="left"/>
      <w:pPr>
        <w:ind w:left="396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6" w:tplc="6BE49B38">
      <w:start w:val="1"/>
      <w:numFmt w:val="decimal"/>
      <w:lvlText w:val="%7"/>
      <w:lvlJc w:val="left"/>
      <w:pPr>
        <w:ind w:left="468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7" w:tplc="5F104256">
      <w:start w:val="1"/>
      <w:numFmt w:val="lowerLetter"/>
      <w:lvlText w:val="%8"/>
      <w:lvlJc w:val="left"/>
      <w:pPr>
        <w:ind w:left="540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lvl w:ilvl="8" w:tplc="2CC62162">
      <w:start w:val="1"/>
      <w:numFmt w:val="lowerRoman"/>
      <w:lvlText w:val="%9"/>
      <w:lvlJc w:val="left"/>
      <w:pPr>
        <w:ind w:left="6120"/>
      </w:pPr>
      <w:rPr>
        <w:rFonts w:ascii="Arial" w:hAnsi="Arial" w:eastAsia="Arial" w:cs="Arial"/>
        <w:b/>
        <w:bCs/>
        <w:i w:val="0"/>
        <w:strike w:val="0"/>
        <w:dstrike w:val="0"/>
        <w:color w:val="000000"/>
        <w:sz w:val="32"/>
        <w:szCs w:val="32"/>
        <w:u w:val="none" w:color="000000"/>
        <w:bdr w:val="none" w:color="auto" w:sz="0" w:space="0"/>
        <w:shd w:val="clear" w:color="auto" w:fill="auto"/>
        <w:vertAlign w:val="baseline"/>
      </w:rPr>
    </w:lvl>
  </w:abstractNum>
  <w:abstractNum w:abstractNumId="1" w15:restartNumberingAfterBreak="0">
    <w:nsid w:val="0B1E76C0"/>
    <w:multiLevelType w:val="hybridMultilevel"/>
    <w:tmpl w:val="26B41332"/>
    <w:lvl w:ilvl="0" w:tplc="BA501982">
      <w:start w:val="1"/>
      <w:numFmt w:val="bullet"/>
      <w:lvlText w:val="-"/>
      <w:lvlJc w:val="left"/>
      <w:pPr>
        <w:ind w:left="720" w:hanging="360"/>
      </w:pPr>
      <w:rPr>
        <w:rFonts w:hint="default" w:ascii="Calibri" w:hAnsi="Calibri"/>
      </w:rPr>
    </w:lvl>
    <w:lvl w:ilvl="1" w:tplc="D85CCCCE">
      <w:start w:val="1"/>
      <w:numFmt w:val="bullet"/>
      <w:lvlText w:val="o"/>
      <w:lvlJc w:val="left"/>
      <w:pPr>
        <w:ind w:left="1440" w:hanging="360"/>
      </w:pPr>
      <w:rPr>
        <w:rFonts w:hint="default" w:ascii="Courier New" w:hAnsi="Courier New"/>
      </w:rPr>
    </w:lvl>
    <w:lvl w:ilvl="2" w:tplc="A1DE7318">
      <w:start w:val="1"/>
      <w:numFmt w:val="bullet"/>
      <w:lvlText w:val=""/>
      <w:lvlJc w:val="left"/>
      <w:pPr>
        <w:ind w:left="2160" w:hanging="360"/>
      </w:pPr>
      <w:rPr>
        <w:rFonts w:hint="default" w:ascii="Wingdings" w:hAnsi="Wingdings"/>
      </w:rPr>
    </w:lvl>
    <w:lvl w:ilvl="3" w:tplc="C1FEC1BC">
      <w:start w:val="1"/>
      <w:numFmt w:val="bullet"/>
      <w:lvlText w:val=""/>
      <w:lvlJc w:val="left"/>
      <w:pPr>
        <w:ind w:left="2880" w:hanging="360"/>
      </w:pPr>
      <w:rPr>
        <w:rFonts w:hint="default" w:ascii="Symbol" w:hAnsi="Symbol"/>
      </w:rPr>
    </w:lvl>
    <w:lvl w:ilvl="4" w:tplc="EF986180">
      <w:start w:val="1"/>
      <w:numFmt w:val="bullet"/>
      <w:lvlText w:val="o"/>
      <w:lvlJc w:val="left"/>
      <w:pPr>
        <w:ind w:left="3600" w:hanging="360"/>
      </w:pPr>
      <w:rPr>
        <w:rFonts w:hint="default" w:ascii="Courier New" w:hAnsi="Courier New"/>
      </w:rPr>
    </w:lvl>
    <w:lvl w:ilvl="5" w:tplc="E12262C6">
      <w:start w:val="1"/>
      <w:numFmt w:val="bullet"/>
      <w:lvlText w:val=""/>
      <w:lvlJc w:val="left"/>
      <w:pPr>
        <w:ind w:left="4320" w:hanging="360"/>
      </w:pPr>
      <w:rPr>
        <w:rFonts w:hint="default" w:ascii="Wingdings" w:hAnsi="Wingdings"/>
      </w:rPr>
    </w:lvl>
    <w:lvl w:ilvl="6" w:tplc="BD96BE66">
      <w:start w:val="1"/>
      <w:numFmt w:val="bullet"/>
      <w:lvlText w:val=""/>
      <w:lvlJc w:val="left"/>
      <w:pPr>
        <w:ind w:left="5040" w:hanging="360"/>
      </w:pPr>
      <w:rPr>
        <w:rFonts w:hint="default" w:ascii="Symbol" w:hAnsi="Symbol"/>
      </w:rPr>
    </w:lvl>
    <w:lvl w:ilvl="7" w:tplc="D348177A">
      <w:start w:val="1"/>
      <w:numFmt w:val="bullet"/>
      <w:lvlText w:val="o"/>
      <w:lvlJc w:val="left"/>
      <w:pPr>
        <w:ind w:left="5760" w:hanging="360"/>
      </w:pPr>
      <w:rPr>
        <w:rFonts w:hint="default" w:ascii="Courier New" w:hAnsi="Courier New"/>
      </w:rPr>
    </w:lvl>
    <w:lvl w:ilvl="8" w:tplc="F6F83AF6">
      <w:start w:val="1"/>
      <w:numFmt w:val="bullet"/>
      <w:lvlText w:val=""/>
      <w:lvlJc w:val="left"/>
      <w:pPr>
        <w:ind w:left="6480" w:hanging="360"/>
      </w:pPr>
      <w:rPr>
        <w:rFonts w:hint="default" w:ascii="Wingdings" w:hAnsi="Wingdings"/>
      </w:rPr>
    </w:lvl>
  </w:abstractNum>
  <w:abstractNum w:abstractNumId="2" w15:restartNumberingAfterBreak="0">
    <w:nsid w:val="275CAAB0"/>
    <w:multiLevelType w:val="hybridMultilevel"/>
    <w:tmpl w:val="D1C04522"/>
    <w:lvl w:ilvl="0" w:tplc="7DE8A44A">
      <w:start w:val="1"/>
      <w:numFmt w:val="bullet"/>
      <w:lvlText w:val="-"/>
      <w:lvlJc w:val="left"/>
      <w:pPr>
        <w:ind w:left="720" w:hanging="360"/>
      </w:pPr>
      <w:rPr>
        <w:rFonts w:hint="default" w:ascii="Calibri" w:hAnsi="Calibri"/>
      </w:rPr>
    </w:lvl>
    <w:lvl w:ilvl="1" w:tplc="18724A2E">
      <w:start w:val="1"/>
      <w:numFmt w:val="bullet"/>
      <w:lvlText w:val="o"/>
      <w:lvlJc w:val="left"/>
      <w:pPr>
        <w:ind w:left="1440" w:hanging="360"/>
      </w:pPr>
      <w:rPr>
        <w:rFonts w:hint="default" w:ascii="Courier New" w:hAnsi="Courier New"/>
      </w:rPr>
    </w:lvl>
    <w:lvl w:ilvl="2" w:tplc="1DFCD81A">
      <w:start w:val="1"/>
      <w:numFmt w:val="bullet"/>
      <w:lvlText w:val=""/>
      <w:lvlJc w:val="left"/>
      <w:pPr>
        <w:ind w:left="2160" w:hanging="360"/>
      </w:pPr>
      <w:rPr>
        <w:rFonts w:hint="default" w:ascii="Wingdings" w:hAnsi="Wingdings"/>
      </w:rPr>
    </w:lvl>
    <w:lvl w:ilvl="3" w:tplc="E90877B8">
      <w:start w:val="1"/>
      <w:numFmt w:val="bullet"/>
      <w:lvlText w:val=""/>
      <w:lvlJc w:val="left"/>
      <w:pPr>
        <w:ind w:left="2880" w:hanging="360"/>
      </w:pPr>
      <w:rPr>
        <w:rFonts w:hint="default" w:ascii="Symbol" w:hAnsi="Symbol"/>
      </w:rPr>
    </w:lvl>
    <w:lvl w:ilvl="4" w:tplc="5BBC9396">
      <w:start w:val="1"/>
      <w:numFmt w:val="bullet"/>
      <w:lvlText w:val="o"/>
      <w:lvlJc w:val="left"/>
      <w:pPr>
        <w:ind w:left="3600" w:hanging="360"/>
      </w:pPr>
      <w:rPr>
        <w:rFonts w:hint="default" w:ascii="Courier New" w:hAnsi="Courier New"/>
      </w:rPr>
    </w:lvl>
    <w:lvl w:ilvl="5" w:tplc="446C67E2">
      <w:start w:val="1"/>
      <w:numFmt w:val="bullet"/>
      <w:lvlText w:val=""/>
      <w:lvlJc w:val="left"/>
      <w:pPr>
        <w:ind w:left="4320" w:hanging="360"/>
      </w:pPr>
      <w:rPr>
        <w:rFonts w:hint="default" w:ascii="Wingdings" w:hAnsi="Wingdings"/>
      </w:rPr>
    </w:lvl>
    <w:lvl w:ilvl="6" w:tplc="AC0E43C6">
      <w:start w:val="1"/>
      <w:numFmt w:val="bullet"/>
      <w:lvlText w:val=""/>
      <w:lvlJc w:val="left"/>
      <w:pPr>
        <w:ind w:left="5040" w:hanging="360"/>
      </w:pPr>
      <w:rPr>
        <w:rFonts w:hint="default" w:ascii="Symbol" w:hAnsi="Symbol"/>
      </w:rPr>
    </w:lvl>
    <w:lvl w:ilvl="7" w:tplc="95F080EE">
      <w:start w:val="1"/>
      <w:numFmt w:val="bullet"/>
      <w:lvlText w:val="o"/>
      <w:lvlJc w:val="left"/>
      <w:pPr>
        <w:ind w:left="5760" w:hanging="360"/>
      </w:pPr>
      <w:rPr>
        <w:rFonts w:hint="default" w:ascii="Courier New" w:hAnsi="Courier New"/>
      </w:rPr>
    </w:lvl>
    <w:lvl w:ilvl="8" w:tplc="A87870D2">
      <w:start w:val="1"/>
      <w:numFmt w:val="bullet"/>
      <w:lvlText w:val=""/>
      <w:lvlJc w:val="left"/>
      <w:pPr>
        <w:ind w:left="6480" w:hanging="360"/>
      </w:pPr>
      <w:rPr>
        <w:rFonts w:hint="default" w:ascii="Wingdings" w:hAnsi="Wingdings"/>
      </w:rPr>
    </w:lvl>
  </w:abstractNum>
  <w:abstractNum w:abstractNumId="3" w15:restartNumberingAfterBreak="0">
    <w:nsid w:val="2A571E6F"/>
    <w:multiLevelType w:val="hybridMultilevel"/>
    <w:tmpl w:val="1C36AA4A"/>
    <w:lvl w:ilvl="0" w:tplc="7AF0A936">
      <w:start w:val="1"/>
      <w:numFmt w:val="bullet"/>
      <w:lvlText w:val="-"/>
      <w:lvlJc w:val="left"/>
      <w:pPr>
        <w:ind w:left="720" w:hanging="360"/>
      </w:pPr>
      <w:rPr>
        <w:rFonts w:hint="default" w:ascii="Calibri" w:hAnsi="Calibri"/>
      </w:rPr>
    </w:lvl>
    <w:lvl w:ilvl="1" w:tplc="F530B938">
      <w:start w:val="1"/>
      <w:numFmt w:val="bullet"/>
      <w:lvlText w:val="o"/>
      <w:lvlJc w:val="left"/>
      <w:pPr>
        <w:ind w:left="1440" w:hanging="360"/>
      </w:pPr>
      <w:rPr>
        <w:rFonts w:hint="default" w:ascii="Courier New" w:hAnsi="Courier New"/>
      </w:rPr>
    </w:lvl>
    <w:lvl w:ilvl="2" w:tplc="0B447BF0">
      <w:start w:val="1"/>
      <w:numFmt w:val="bullet"/>
      <w:lvlText w:val=""/>
      <w:lvlJc w:val="left"/>
      <w:pPr>
        <w:ind w:left="2160" w:hanging="360"/>
      </w:pPr>
      <w:rPr>
        <w:rFonts w:hint="default" w:ascii="Wingdings" w:hAnsi="Wingdings"/>
      </w:rPr>
    </w:lvl>
    <w:lvl w:ilvl="3" w:tplc="0F98B0AE">
      <w:start w:val="1"/>
      <w:numFmt w:val="bullet"/>
      <w:lvlText w:val=""/>
      <w:lvlJc w:val="left"/>
      <w:pPr>
        <w:ind w:left="2880" w:hanging="360"/>
      </w:pPr>
      <w:rPr>
        <w:rFonts w:hint="default" w:ascii="Symbol" w:hAnsi="Symbol"/>
      </w:rPr>
    </w:lvl>
    <w:lvl w:ilvl="4" w:tplc="76F8A5DE">
      <w:start w:val="1"/>
      <w:numFmt w:val="bullet"/>
      <w:lvlText w:val="o"/>
      <w:lvlJc w:val="left"/>
      <w:pPr>
        <w:ind w:left="3600" w:hanging="360"/>
      </w:pPr>
      <w:rPr>
        <w:rFonts w:hint="default" w:ascii="Courier New" w:hAnsi="Courier New"/>
      </w:rPr>
    </w:lvl>
    <w:lvl w:ilvl="5" w:tplc="A36A9E74">
      <w:start w:val="1"/>
      <w:numFmt w:val="bullet"/>
      <w:lvlText w:val=""/>
      <w:lvlJc w:val="left"/>
      <w:pPr>
        <w:ind w:left="4320" w:hanging="360"/>
      </w:pPr>
      <w:rPr>
        <w:rFonts w:hint="default" w:ascii="Wingdings" w:hAnsi="Wingdings"/>
      </w:rPr>
    </w:lvl>
    <w:lvl w:ilvl="6" w:tplc="412EF05E">
      <w:start w:val="1"/>
      <w:numFmt w:val="bullet"/>
      <w:lvlText w:val=""/>
      <w:lvlJc w:val="left"/>
      <w:pPr>
        <w:ind w:left="5040" w:hanging="360"/>
      </w:pPr>
      <w:rPr>
        <w:rFonts w:hint="default" w:ascii="Symbol" w:hAnsi="Symbol"/>
      </w:rPr>
    </w:lvl>
    <w:lvl w:ilvl="7" w:tplc="F04AFB5A">
      <w:start w:val="1"/>
      <w:numFmt w:val="bullet"/>
      <w:lvlText w:val="o"/>
      <w:lvlJc w:val="left"/>
      <w:pPr>
        <w:ind w:left="5760" w:hanging="360"/>
      </w:pPr>
      <w:rPr>
        <w:rFonts w:hint="default" w:ascii="Courier New" w:hAnsi="Courier New"/>
      </w:rPr>
    </w:lvl>
    <w:lvl w:ilvl="8" w:tplc="6CCC6506">
      <w:start w:val="1"/>
      <w:numFmt w:val="bullet"/>
      <w:lvlText w:val=""/>
      <w:lvlJc w:val="left"/>
      <w:pPr>
        <w:ind w:left="6480" w:hanging="360"/>
      </w:pPr>
      <w:rPr>
        <w:rFonts w:hint="default" w:ascii="Wingdings" w:hAnsi="Wingdings"/>
      </w:rPr>
    </w:lvl>
  </w:abstractNum>
  <w:abstractNum w:abstractNumId="4" w15:restartNumberingAfterBreak="0">
    <w:nsid w:val="2DE87BD4"/>
    <w:multiLevelType w:val="hybridMultilevel"/>
    <w:tmpl w:val="7C6493EC"/>
    <w:lvl w:ilvl="0" w:tplc="6040CB3E">
      <w:start w:val="1"/>
      <w:numFmt w:val="bullet"/>
      <w:lvlText w:val="-"/>
      <w:lvlJc w:val="left"/>
      <w:pPr>
        <w:ind w:left="720" w:hanging="360"/>
      </w:pPr>
      <w:rPr>
        <w:rFonts w:hint="default" w:ascii="Calibri" w:hAnsi="Calibri"/>
      </w:rPr>
    </w:lvl>
    <w:lvl w:ilvl="1" w:tplc="B628D23A">
      <w:start w:val="1"/>
      <w:numFmt w:val="bullet"/>
      <w:lvlText w:val="o"/>
      <w:lvlJc w:val="left"/>
      <w:pPr>
        <w:ind w:left="1440" w:hanging="360"/>
      </w:pPr>
      <w:rPr>
        <w:rFonts w:hint="default" w:ascii="Courier New" w:hAnsi="Courier New"/>
      </w:rPr>
    </w:lvl>
    <w:lvl w:ilvl="2" w:tplc="9FC26EE4">
      <w:start w:val="1"/>
      <w:numFmt w:val="bullet"/>
      <w:lvlText w:val=""/>
      <w:lvlJc w:val="left"/>
      <w:pPr>
        <w:ind w:left="2160" w:hanging="360"/>
      </w:pPr>
      <w:rPr>
        <w:rFonts w:hint="default" w:ascii="Wingdings" w:hAnsi="Wingdings"/>
      </w:rPr>
    </w:lvl>
    <w:lvl w:ilvl="3" w:tplc="B04C0660">
      <w:start w:val="1"/>
      <w:numFmt w:val="bullet"/>
      <w:lvlText w:val=""/>
      <w:lvlJc w:val="left"/>
      <w:pPr>
        <w:ind w:left="2880" w:hanging="360"/>
      </w:pPr>
      <w:rPr>
        <w:rFonts w:hint="default" w:ascii="Symbol" w:hAnsi="Symbol"/>
      </w:rPr>
    </w:lvl>
    <w:lvl w:ilvl="4" w:tplc="D2547870">
      <w:start w:val="1"/>
      <w:numFmt w:val="bullet"/>
      <w:lvlText w:val="o"/>
      <w:lvlJc w:val="left"/>
      <w:pPr>
        <w:ind w:left="3600" w:hanging="360"/>
      </w:pPr>
      <w:rPr>
        <w:rFonts w:hint="default" w:ascii="Courier New" w:hAnsi="Courier New"/>
      </w:rPr>
    </w:lvl>
    <w:lvl w:ilvl="5" w:tplc="F9D4EFA4">
      <w:start w:val="1"/>
      <w:numFmt w:val="bullet"/>
      <w:lvlText w:val=""/>
      <w:lvlJc w:val="left"/>
      <w:pPr>
        <w:ind w:left="4320" w:hanging="360"/>
      </w:pPr>
      <w:rPr>
        <w:rFonts w:hint="default" w:ascii="Wingdings" w:hAnsi="Wingdings"/>
      </w:rPr>
    </w:lvl>
    <w:lvl w:ilvl="6" w:tplc="0A1C5572">
      <w:start w:val="1"/>
      <w:numFmt w:val="bullet"/>
      <w:lvlText w:val=""/>
      <w:lvlJc w:val="left"/>
      <w:pPr>
        <w:ind w:left="5040" w:hanging="360"/>
      </w:pPr>
      <w:rPr>
        <w:rFonts w:hint="default" w:ascii="Symbol" w:hAnsi="Symbol"/>
      </w:rPr>
    </w:lvl>
    <w:lvl w:ilvl="7" w:tplc="5ED0E40E">
      <w:start w:val="1"/>
      <w:numFmt w:val="bullet"/>
      <w:lvlText w:val="o"/>
      <w:lvlJc w:val="left"/>
      <w:pPr>
        <w:ind w:left="5760" w:hanging="360"/>
      </w:pPr>
      <w:rPr>
        <w:rFonts w:hint="default" w:ascii="Courier New" w:hAnsi="Courier New"/>
      </w:rPr>
    </w:lvl>
    <w:lvl w:ilvl="8" w:tplc="928A6054">
      <w:start w:val="1"/>
      <w:numFmt w:val="bullet"/>
      <w:lvlText w:val=""/>
      <w:lvlJc w:val="left"/>
      <w:pPr>
        <w:ind w:left="6480" w:hanging="360"/>
      </w:pPr>
      <w:rPr>
        <w:rFonts w:hint="default" w:ascii="Wingdings" w:hAnsi="Wingdings"/>
      </w:rPr>
    </w:lvl>
  </w:abstractNum>
  <w:abstractNum w:abstractNumId="5" w15:restartNumberingAfterBreak="0">
    <w:nsid w:val="346F0A60"/>
    <w:multiLevelType w:val="hybridMultilevel"/>
    <w:tmpl w:val="0854CC4C"/>
    <w:lvl w:ilvl="0" w:tplc="0EB474FC">
      <w:start w:val="1"/>
      <w:numFmt w:val="bullet"/>
      <w:lvlText w:val="-"/>
      <w:lvlJc w:val="left"/>
      <w:pPr>
        <w:ind w:left="720" w:hanging="360"/>
      </w:pPr>
      <w:rPr>
        <w:rFonts w:hint="default" w:ascii="Calibri" w:hAnsi="Calibri"/>
      </w:rPr>
    </w:lvl>
    <w:lvl w:ilvl="1" w:tplc="5F606D32">
      <w:start w:val="1"/>
      <w:numFmt w:val="bullet"/>
      <w:lvlText w:val="o"/>
      <w:lvlJc w:val="left"/>
      <w:pPr>
        <w:ind w:left="1440" w:hanging="360"/>
      </w:pPr>
      <w:rPr>
        <w:rFonts w:hint="default" w:ascii="Courier New" w:hAnsi="Courier New"/>
      </w:rPr>
    </w:lvl>
    <w:lvl w:ilvl="2" w:tplc="8F68F2DC">
      <w:start w:val="1"/>
      <w:numFmt w:val="bullet"/>
      <w:lvlText w:val=""/>
      <w:lvlJc w:val="left"/>
      <w:pPr>
        <w:ind w:left="2160" w:hanging="360"/>
      </w:pPr>
      <w:rPr>
        <w:rFonts w:hint="default" w:ascii="Wingdings" w:hAnsi="Wingdings"/>
      </w:rPr>
    </w:lvl>
    <w:lvl w:ilvl="3" w:tplc="A1828C2A">
      <w:start w:val="1"/>
      <w:numFmt w:val="bullet"/>
      <w:lvlText w:val=""/>
      <w:lvlJc w:val="left"/>
      <w:pPr>
        <w:ind w:left="2880" w:hanging="360"/>
      </w:pPr>
      <w:rPr>
        <w:rFonts w:hint="default" w:ascii="Symbol" w:hAnsi="Symbol"/>
      </w:rPr>
    </w:lvl>
    <w:lvl w:ilvl="4" w:tplc="9B9AD51A">
      <w:start w:val="1"/>
      <w:numFmt w:val="bullet"/>
      <w:lvlText w:val="o"/>
      <w:lvlJc w:val="left"/>
      <w:pPr>
        <w:ind w:left="3600" w:hanging="360"/>
      </w:pPr>
      <w:rPr>
        <w:rFonts w:hint="default" w:ascii="Courier New" w:hAnsi="Courier New"/>
      </w:rPr>
    </w:lvl>
    <w:lvl w:ilvl="5" w:tplc="E6922B86">
      <w:start w:val="1"/>
      <w:numFmt w:val="bullet"/>
      <w:lvlText w:val=""/>
      <w:lvlJc w:val="left"/>
      <w:pPr>
        <w:ind w:left="4320" w:hanging="360"/>
      </w:pPr>
      <w:rPr>
        <w:rFonts w:hint="default" w:ascii="Wingdings" w:hAnsi="Wingdings"/>
      </w:rPr>
    </w:lvl>
    <w:lvl w:ilvl="6" w:tplc="35242E74">
      <w:start w:val="1"/>
      <w:numFmt w:val="bullet"/>
      <w:lvlText w:val=""/>
      <w:lvlJc w:val="left"/>
      <w:pPr>
        <w:ind w:left="5040" w:hanging="360"/>
      </w:pPr>
      <w:rPr>
        <w:rFonts w:hint="default" w:ascii="Symbol" w:hAnsi="Symbol"/>
      </w:rPr>
    </w:lvl>
    <w:lvl w:ilvl="7" w:tplc="661EFC12">
      <w:start w:val="1"/>
      <w:numFmt w:val="bullet"/>
      <w:lvlText w:val="o"/>
      <w:lvlJc w:val="left"/>
      <w:pPr>
        <w:ind w:left="5760" w:hanging="360"/>
      </w:pPr>
      <w:rPr>
        <w:rFonts w:hint="default" w:ascii="Courier New" w:hAnsi="Courier New"/>
      </w:rPr>
    </w:lvl>
    <w:lvl w:ilvl="8" w:tplc="09429886">
      <w:start w:val="1"/>
      <w:numFmt w:val="bullet"/>
      <w:lvlText w:val=""/>
      <w:lvlJc w:val="left"/>
      <w:pPr>
        <w:ind w:left="6480" w:hanging="360"/>
      </w:pPr>
      <w:rPr>
        <w:rFonts w:hint="default" w:ascii="Wingdings" w:hAnsi="Wingdings"/>
      </w:rPr>
    </w:lvl>
  </w:abstractNum>
  <w:abstractNum w:abstractNumId="6" w15:restartNumberingAfterBreak="0">
    <w:nsid w:val="3F15261C"/>
    <w:multiLevelType w:val="hybridMultilevel"/>
    <w:tmpl w:val="BDBC5400"/>
    <w:lvl w:ilvl="0" w:tplc="10529C82">
      <w:start w:val="1"/>
      <w:numFmt w:val="bullet"/>
      <w:lvlText w:val="-"/>
      <w:lvlJc w:val="left"/>
      <w:pPr>
        <w:ind w:left="720" w:hanging="360"/>
      </w:pPr>
      <w:rPr>
        <w:rFonts w:hint="default" w:ascii="Calibri" w:hAnsi="Calibri"/>
      </w:rPr>
    </w:lvl>
    <w:lvl w:ilvl="1" w:tplc="CB062C88">
      <w:start w:val="1"/>
      <w:numFmt w:val="bullet"/>
      <w:lvlText w:val="o"/>
      <w:lvlJc w:val="left"/>
      <w:pPr>
        <w:ind w:left="1440" w:hanging="360"/>
      </w:pPr>
      <w:rPr>
        <w:rFonts w:hint="default" w:ascii="Courier New" w:hAnsi="Courier New"/>
      </w:rPr>
    </w:lvl>
    <w:lvl w:ilvl="2" w:tplc="B6C89704">
      <w:start w:val="1"/>
      <w:numFmt w:val="bullet"/>
      <w:lvlText w:val=""/>
      <w:lvlJc w:val="left"/>
      <w:pPr>
        <w:ind w:left="2160" w:hanging="360"/>
      </w:pPr>
      <w:rPr>
        <w:rFonts w:hint="default" w:ascii="Wingdings" w:hAnsi="Wingdings"/>
      </w:rPr>
    </w:lvl>
    <w:lvl w:ilvl="3" w:tplc="0680A2A2">
      <w:start w:val="1"/>
      <w:numFmt w:val="bullet"/>
      <w:lvlText w:val=""/>
      <w:lvlJc w:val="left"/>
      <w:pPr>
        <w:ind w:left="2880" w:hanging="360"/>
      </w:pPr>
      <w:rPr>
        <w:rFonts w:hint="default" w:ascii="Symbol" w:hAnsi="Symbol"/>
      </w:rPr>
    </w:lvl>
    <w:lvl w:ilvl="4" w:tplc="9B18846E">
      <w:start w:val="1"/>
      <w:numFmt w:val="bullet"/>
      <w:lvlText w:val="o"/>
      <w:lvlJc w:val="left"/>
      <w:pPr>
        <w:ind w:left="3600" w:hanging="360"/>
      </w:pPr>
      <w:rPr>
        <w:rFonts w:hint="default" w:ascii="Courier New" w:hAnsi="Courier New"/>
      </w:rPr>
    </w:lvl>
    <w:lvl w:ilvl="5" w:tplc="EA34618A">
      <w:start w:val="1"/>
      <w:numFmt w:val="bullet"/>
      <w:lvlText w:val=""/>
      <w:lvlJc w:val="left"/>
      <w:pPr>
        <w:ind w:left="4320" w:hanging="360"/>
      </w:pPr>
      <w:rPr>
        <w:rFonts w:hint="default" w:ascii="Wingdings" w:hAnsi="Wingdings"/>
      </w:rPr>
    </w:lvl>
    <w:lvl w:ilvl="6" w:tplc="62CE1038">
      <w:start w:val="1"/>
      <w:numFmt w:val="bullet"/>
      <w:lvlText w:val=""/>
      <w:lvlJc w:val="left"/>
      <w:pPr>
        <w:ind w:left="5040" w:hanging="360"/>
      </w:pPr>
      <w:rPr>
        <w:rFonts w:hint="default" w:ascii="Symbol" w:hAnsi="Symbol"/>
      </w:rPr>
    </w:lvl>
    <w:lvl w:ilvl="7" w:tplc="75A0F5B2">
      <w:start w:val="1"/>
      <w:numFmt w:val="bullet"/>
      <w:lvlText w:val="o"/>
      <w:lvlJc w:val="left"/>
      <w:pPr>
        <w:ind w:left="5760" w:hanging="360"/>
      </w:pPr>
      <w:rPr>
        <w:rFonts w:hint="default" w:ascii="Courier New" w:hAnsi="Courier New"/>
      </w:rPr>
    </w:lvl>
    <w:lvl w:ilvl="8" w:tplc="774E71AC">
      <w:start w:val="1"/>
      <w:numFmt w:val="bullet"/>
      <w:lvlText w:val=""/>
      <w:lvlJc w:val="left"/>
      <w:pPr>
        <w:ind w:left="6480" w:hanging="360"/>
      </w:pPr>
      <w:rPr>
        <w:rFonts w:hint="default" w:ascii="Wingdings" w:hAnsi="Wingdings"/>
      </w:rPr>
    </w:lvl>
  </w:abstractNum>
  <w:abstractNum w:abstractNumId="7" w15:restartNumberingAfterBreak="0">
    <w:nsid w:val="3FDD3B69"/>
    <w:multiLevelType w:val="hybridMultilevel"/>
    <w:tmpl w:val="DE3C382E"/>
    <w:lvl w:ilvl="0" w:tplc="04070001">
      <w:start w:val="1"/>
      <w:numFmt w:val="bullet"/>
      <w:lvlText w:val=""/>
      <w:lvlJc w:val="left"/>
      <w:pPr>
        <w:ind w:left="1068" w:hanging="360"/>
      </w:pPr>
      <w:rPr>
        <w:rFonts w:hint="default" w:ascii="Symbol" w:hAnsi="Symbol"/>
      </w:rPr>
    </w:lvl>
    <w:lvl w:ilvl="1" w:tplc="04070003" w:tentative="1">
      <w:start w:val="1"/>
      <w:numFmt w:val="bullet"/>
      <w:lvlText w:val="o"/>
      <w:lvlJc w:val="left"/>
      <w:pPr>
        <w:ind w:left="1788" w:hanging="360"/>
      </w:pPr>
      <w:rPr>
        <w:rFonts w:hint="default" w:ascii="Courier New" w:hAnsi="Courier New" w:cs="Courier New"/>
      </w:rPr>
    </w:lvl>
    <w:lvl w:ilvl="2" w:tplc="04070005" w:tentative="1">
      <w:start w:val="1"/>
      <w:numFmt w:val="bullet"/>
      <w:lvlText w:val=""/>
      <w:lvlJc w:val="left"/>
      <w:pPr>
        <w:ind w:left="2508" w:hanging="360"/>
      </w:pPr>
      <w:rPr>
        <w:rFonts w:hint="default" w:ascii="Wingdings" w:hAnsi="Wingdings"/>
      </w:rPr>
    </w:lvl>
    <w:lvl w:ilvl="3" w:tplc="04070001" w:tentative="1">
      <w:start w:val="1"/>
      <w:numFmt w:val="bullet"/>
      <w:lvlText w:val=""/>
      <w:lvlJc w:val="left"/>
      <w:pPr>
        <w:ind w:left="3228" w:hanging="360"/>
      </w:pPr>
      <w:rPr>
        <w:rFonts w:hint="default" w:ascii="Symbol" w:hAnsi="Symbol"/>
      </w:rPr>
    </w:lvl>
    <w:lvl w:ilvl="4" w:tplc="04070003" w:tentative="1">
      <w:start w:val="1"/>
      <w:numFmt w:val="bullet"/>
      <w:lvlText w:val="o"/>
      <w:lvlJc w:val="left"/>
      <w:pPr>
        <w:ind w:left="3948" w:hanging="360"/>
      </w:pPr>
      <w:rPr>
        <w:rFonts w:hint="default" w:ascii="Courier New" w:hAnsi="Courier New" w:cs="Courier New"/>
      </w:rPr>
    </w:lvl>
    <w:lvl w:ilvl="5" w:tplc="04070005" w:tentative="1">
      <w:start w:val="1"/>
      <w:numFmt w:val="bullet"/>
      <w:lvlText w:val=""/>
      <w:lvlJc w:val="left"/>
      <w:pPr>
        <w:ind w:left="4668" w:hanging="360"/>
      </w:pPr>
      <w:rPr>
        <w:rFonts w:hint="default" w:ascii="Wingdings" w:hAnsi="Wingdings"/>
      </w:rPr>
    </w:lvl>
    <w:lvl w:ilvl="6" w:tplc="04070001" w:tentative="1">
      <w:start w:val="1"/>
      <w:numFmt w:val="bullet"/>
      <w:lvlText w:val=""/>
      <w:lvlJc w:val="left"/>
      <w:pPr>
        <w:ind w:left="5388" w:hanging="360"/>
      </w:pPr>
      <w:rPr>
        <w:rFonts w:hint="default" w:ascii="Symbol" w:hAnsi="Symbol"/>
      </w:rPr>
    </w:lvl>
    <w:lvl w:ilvl="7" w:tplc="04070003" w:tentative="1">
      <w:start w:val="1"/>
      <w:numFmt w:val="bullet"/>
      <w:lvlText w:val="o"/>
      <w:lvlJc w:val="left"/>
      <w:pPr>
        <w:ind w:left="6108" w:hanging="360"/>
      </w:pPr>
      <w:rPr>
        <w:rFonts w:hint="default" w:ascii="Courier New" w:hAnsi="Courier New" w:cs="Courier New"/>
      </w:rPr>
    </w:lvl>
    <w:lvl w:ilvl="8" w:tplc="04070005" w:tentative="1">
      <w:start w:val="1"/>
      <w:numFmt w:val="bullet"/>
      <w:lvlText w:val=""/>
      <w:lvlJc w:val="left"/>
      <w:pPr>
        <w:ind w:left="6828" w:hanging="360"/>
      </w:pPr>
      <w:rPr>
        <w:rFonts w:hint="default" w:ascii="Wingdings" w:hAnsi="Wingdings"/>
      </w:rPr>
    </w:lvl>
  </w:abstractNum>
  <w:abstractNum w:abstractNumId="8" w15:restartNumberingAfterBreak="0">
    <w:nsid w:val="4575E940"/>
    <w:multiLevelType w:val="multilevel"/>
    <w:tmpl w:val="908CE9AA"/>
    <w:lvl w:ilvl="0">
      <w:start w:val="1"/>
      <w:numFmt w:val="decimal"/>
      <w:pStyle w:val="Heading1"/>
      <w:lvlText w:val="%1."/>
      <w:lvlJc w:val="left"/>
      <w:pPr>
        <w:ind w:left="0"/>
      </w:pPr>
      <w:rPr>
        <w:b/>
        <w:bCs/>
        <w:i w:val="0"/>
        <w:strike w:val="0"/>
        <w:dstrike w:val="0"/>
        <w:color w:val="000000"/>
        <w:sz w:val="32"/>
        <w:szCs w:val="32"/>
        <w:u w:val="none" w:color="000000"/>
        <w:bdr w:val="none" w:color="auto" w:sz="0" w:space="0"/>
        <w:shd w:val="clear" w:color="auto" w:fill="auto"/>
        <w:vertAlign w:val="baseline"/>
      </w:rPr>
    </w:lvl>
    <w:lvl w:ilvl="1">
      <w:start w:val="1"/>
      <w:numFmt w:val="decimal"/>
      <w:pStyle w:val="Heading2"/>
      <w:lvlText w:val="%1.%2"/>
      <w:lvlJc w:val="left"/>
      <w:pPr>
        <w:ind w:left="0"/>
      </w:pPr>
      <w:rPr>
        <w:b w:val="0"/>
        <w:i/>
        <w:iCs/>
        <w:strike w:val="0"/>
        <w:dstrike w:val="0"/>
        <w:color w:val="000000"/>
        <w:sz w:val="24"/>
        <w:szCs w:val="24"/>
        <w:u w:val="none" w:color="000000"/>
        <w:bdr w:val="none" w:color="auto" w:sz="0" w:space="0"/>
        <w:shd w:val="clear" w:color="auto" w:fill="auto"/>
        <w:vertAlign w:val="baseline"/>
      </w:rPr>
    </w:lvl>
    <w:lvl w:ilvl="2">
      <w:start w:val="1"/>
      <w:numFmt w:val="lowerRoman"/>
      <w:lvlText w:val="%3"/>
      <w:lvlJc w:val="left"/>
      <w:pPr>
        <w:ind w:left="1132"/>
      </w:pPr>
      <w:rPr>
        <w:b w:val="0"/>
        <w:i/>
        <w:iCs/>
        <w:strike w:val="0"/>
        <w:dstrike w:val="0"/>
        <w:color w:val="000000"/>
        <w:sz w:val="24"/>
        <w:szCs w:val="24"/>
        <w:u w:val="none" w:color="000000"/>
        <w:bdr w:val="none" w:color="auto" w:sz="0" w:space="0"/>
        <w:shd w:val="clear" w:color="auto" w:fill="auto"/>
        <w:vertAlign w:val="baseline"/>
      </w:rPr>
    </w:lvl>
    <w:lvl w:ilvl="3">
      <w:start w:val="1"/>
      <w:numFmt w:val="decimal"/>
      <w:lvlText w:val="%4"/>
      <w:lvlJc w:val="left"/>
      <w:pPr>
        <w:ind w:left="1852"/>
      </w:pPr>
      <w:rPr>
        <w:b w:val="0"/>
        <w:i/>
        <w:iCs/>
        <w:strike w:val="0"/>
        <w:dstrike w:val="0"/>
        <w:color w:val="000000"/>
        <w:sz w:val="24"/>
        <w:szCs w:val="24"/>
        <w:u w:val="none" w:color="000000"/>
        <w:bdr w:val="none" w:color="auto" w:sz="0" w:space="0"/>
        <w:shd w:val="clear" w:color="auto" w:fill="auto"/>
        <w:vertAlign w:val="baseline"/>
      </w:rPr>
    </w:lvl>
    <w:lvl w:ilvl="4">
      <w:start w:val="1"/>
      <w:numFmt w:val="lowerLetter"/>
      <w:lvlText w:val="%5"/>
      <w:lvlJc w:val="left"/>
      <w:pPr>
        <w:ind w:left="2572"/>
      </w:pPr>
      <w:rPr>
        <w:b w:val="0"/>
        <w:i/>
        <w:iCs/>
        <w:strike w:val="0"/>
        <w:dstrike w:val="0"/>
        <w:color w:val="000000"/>
        <w:sz w:val="24"/>
        <w:szCs w:val="24"/>
        <w:u w:val="none" w:color="000000"/>
        <w:bdr w:val="none" w:color="auto" w:sz="0" w:space="0"/>
        <w:shd w:val="clear" w:color="auto" w:fill="auto"/>
        <w:vertAlign w:val="baseline"/>
      </w:rPr>
    </w:lvl>
    <w:lvl w:ilvl="5">
      <w:start w:val="1"/>
      <w:numFmt w:val="lowerRoman"/>
      <w:lvlText w:val="%6"/>
      <w:lvlJc w:val="left"/>
      <w:pPr>
        <w:ind w:left="3292"/>
      </w:pPr>
      <w:rPr>
        <w:b w:val="0"/>
        <w:i/>
        <w:iCs/>
        <w:strike w:val="0"/>
        <w:dstrike w:val="0"/>
        <w:color w:val="000000"/>
        <w:sz w:val="24"/>
        <w:szCs w:val="24"/>
        <w:u w:val="none" w:color="000000"/>
        <w:bdr w:val="none" w:color="auto" w:sz="0" w:space="0"/>
        <w:shd w:val="clear" w:color="auto" w:fill="auto"/>
        <w:vertAlign w:val="baseline"/>
      </w:rPr>
    </w:lvl>
    <w:lvl w:ilvl="6">
      <w:start w:val="1"/>
      <w:numFmt w:val="decimal"/>
      <w:lvlText w:val="%7"/>
      <w:lvlJc w:val="left"/>
      <w:pPr>
        <w:ind w:left="4012"/>
      </w:pPr>
      <w:rPr>
        <w:b w:val="0"/>
        <w:i/>
        <w:iCs/>
        <w:strike w:val="0"/>
        <w:dstrike w:val="0"/>
        <w:color w:val="000000"/>
        <w:sz w:val="24"/>
        <w:szCs w:val="24"/>
        <w:u w:val="none" w:color="000000"/>
        <w:bdr w:val="none" w:color="auto" w:sz="0" w:space="0"/>
        <w:shd w:val="clear" w:color="auto" w:fill="auto"/>
        <w:vertAlign w:val="baseline"/>
      </w:rPr>
    </w:lvl>
    <w:lvl w:ilvl="7">
      <w:start w:val="1"/>
      <w:numFmt w:val="lowerLetter"/>
      <w:lvlText w:val="%8"/>
      <w:lvlJc w:val="left"/>
      <w:pPr>
        <w:ind w:left="4732"/>
      </w:pPr>
      <w:rPr>
        <w:b w:val="0"/>
        <w:i/>
        <w:iCs/>
        <w:strike w:val="0"/>
        <w:dstrike w:val="0"/>
        <w:color w:val="000000"/>
        <w:sz w:val="24"/>
        <w:szCs w:val="24"/>
        <w:u w:val="none" w:color="000000"/>
        <w:bdr w:val="none" w:color="auto" w:sz="0" w:space="0"/>
        <w:shd w:val="clear" w:color="auto" w:fill="auto"/>
        <w:vertAlign w:val="baseline"/>
      </w:rPr>
    </w:lvl>
    <w:lvl w:ilvl="8">
      <w:start w:val="1"/>
      <w:numFmt w:val="lowerRoman"/>
      <w:lvlText w:val="%9"/>
      <w:lvlJc w:val="left"/>
      <w:pPr>
        <w:ind w:left="5452"/>
      </w:pPr>
      <w:rPr>
        <w:b w:val="0"/>
        <w:i/>
        <w:iCs/>
        <w:strike w:val="0"/>
        <w:dstrike w:val="0"/>
        <w:color w:val="000000"/>
        <w:sz w:val="24"/>
        <w:szCs w:val="24"/>
        <w:u w:val="none" w:color="000000"/>
        <w:bdr w:val="none" w:color="auto" w:sz="0" w:space="0"/>
        <w:shd w:val="clear" w:color="auto" w:fill="auto"/>
        <w:vertAlign w:val="baseline"/>
      </w:rPr>
    </w:lvl>
  </w:abstractNum>
  <w:abstractNum w:abstractNumId="9" w15:restartNumberingAfterBreak="0">
    <w:nsid w:val="484113A1"/>
    <w:multiLevelType w:val="hybridMultilevel"/>
    <w:tmpl w:val="AC78FA10"/>
    <w:lvl w:ilvl="0" w:tplc="E23CCBDA">
      <w:start w:val="1"/>
      <w:numFmt w:val="bullet"/>
      <w:lvlText w:val="-"/>
      <w:lvlJc w:val="left"/>
      <w:pPr>
        <w:ind w:left="720" w:hanging="360"/>
      </w:pPr>
      <w:rPr>
        <w:rFonts w:hint="default" w:ascii="Calibri" w:hAnsi="Calibri"/>
      </w:rPr>
    </w:lvl>
    <w:lvl w:ilvl="1" w:tplc="04CECA92">
      <w:start w:val="1"/>
      <w:numFmt w:val="bullet"/>
      <w:lvlText w:val="o"/>
      <w:lvlJc w:val="left"/>
      <w:pPr>
        <w:ind w:left="1440" w:hanging="360"/>
      </w:pPr>
      <w:rPr>
        <w:rFonts w:hint="default" w:ascii="Courier New" w:hAnsi="Courier New"/>
      </w:rPr>
    </w:lvl>
    <w:lvl w:ilvl="2" w:tplc="FC0E5E14">
      <w:start w:val="1"/>
      <w:numFmt w:val="bullet"/>
      <w:lvlText w:val=""/>
      <w:lvlJc w:val="left"/>
      <w:pPr>
        <w:ind w:left="2160" w:hanging="360"/>
      </w:pPr>
      <w:rPr>
        <w:rFonts w:hint="default" w:ascii="Wingdings" w:hAnsi="Wingdings"/>
      </w:rPr>
    </w:lvl>
    <w:lvl w:ilvl="3" w:tplc="82160268">
      <w:start w:val="1"/>
      <w:numFmt w:val="bullet"/>
      <w:lvlText w:val=""/>
      <w:lvlJc w:val="left"/>
      <w:pPr>
        <w:ind w:left="2880" w:hanging="360"/>
      </w:pPr>
      <w:rPr>
        <w:rFonts w:hint="default" w:ascii="Symbol" w:hAnsi="Symbol"/>
      </w:rPr>
    </w:lvl>
    <w:lvl w:ilvl="4" w:tplc="D276A66E">
      <w:start w:val="1"/>
      <w:numFmt w:val="bullet"/>
      <w:lvlText w:val="o"/>
      <w:lvlJc w:val="left"/>
      <w:pPr>
        <w:ind w:left="3600" w:hanging="360"/>
      </w:pPr>
      <w:rPr>
        <w:rFonts w:hint="default" w:ascii="Courier New" w:hAnsi="Courier New"/>
      </w:rPr>
    </w:lvl>
    <w:lvl w:ilvl="5" w:tplc="70C842AE">
      <w:start w:val="1"/>
      <w:numFmt w:val="bullet"/>
      <w:lvlText w:val=""/>
      <w:lvlJc w:val="left"/>
      <w:pPr>
        <w:ind w:left="4320" w:hanging="360"/>
      </w:pPr>
      <w:rPr>
        <w:rFonts w:hint="default" w:ascii="Wingdings" w:hAnsi="Wingdings"/>
      </w:rPr>
    </w:lvl>
    <w:lvl w:ilvl="6" w:tplc="96220780">
      <w:start w:val="1"/>
      <w:numFmt w:val="bullet"/>
      <w:lvlText w:val=""/>
      <w:lvlJc w:val="left"/>
      <w:pPr>
        <w:ind w:left="5040" w:hanging="360"/>
      </w:pPr>
      <w:rPr>
        <w:rFonts w:hint="default" w:ascii="Symbol" w:hAnsi="Symbol"/>
      </w:rPr>
    </w:lvl>
    <w:lvl w:ilvl="7" w:tplc="F9D04E60">
      <w:start w:val="1"/>
      <w:numFmt w:val="bullet"/>
      <w:lvlText w:val="o"/>
      <w:lvlJc w:val="left"/>
      <w:pPr>
        <w:ind w:left="5760" w:hanging="360"/>
      </w:pPr>
      <w:rPr>
        <w:rFonts w:hint="default" w:ascii="Courier New" w:hAnsi="Courier New"/>
      </w:rPr>
    </w:lvl>
    <w:lvl w:ilvl="8" w:tplc="357AED84">
      <w:start w:val="1"/>
      <w:numFmt w:val="bullet"/>
      <w:lvlText w:val=""/>
      <w:lvlJc w:val="left"/>
      <w:pPr>
        <w:ind w:left="6480" w:hanging="360"/>
      </w:pPr>
      <w:rPr>
        <w:rFonts w:hint="default" w:ascii="Wingdings" w:hAnsi="Wingdings"/>
      </w:rPr>
    </w:lvl>
  </w:abstractNum>
  <w:abstractNum w:abstractNumId="10" w15:restartNumberingAfterBreak="0">
    <w:nsid w:val="4DB6B193"/>
    <w:multiLevelType w:val="hybridMultilevel"/>
    <w:tmpl w:val="8064073E"/>
    <w:lvl w:ilvl="0" w:tplc="50C610E2">
      <w:start w:val="1"/>
      <w:numFmt w:val="bullet"/>
      <w:lvlText w:val="-"/>
      <w:lvlJc w:val="left"/>
      <w:pPr>
        <w:ind w:left="720" w:hanging="360"/>
      </w:pPr>
      <w:rPr>
        <w:rFonts w:hint="default" w:ascii="Calibri" w:hAnsi="Calibri"/>
      </w:rPr>
    </w:lvl>
    <w:lvl w:ilvl="1" w:tplc="0B46C7E2">
      <w:start w:val="1"/>
      <w:numFmt w:val="bullet"/>
      <w:lvlText w:val="o"/>
      <w:lvlJc w:val="left"/>
      <w:pPr>
        <w:ind w:left="1440" w:hanging="360"/>
      </w:pPr>
      <w:rPr>
        <w:rFonts w:hint="default" w:ascii="Courier New" w:hAnsi="Courier New"/>
      </w:rPr>
    </w:lvl>
    <w:lvl w:ilvl="2" w:tplc="D67CD87E">
      <w:start w:val="1"/>
      <w:numFmt w:val="bullet"/>
      <w:lvlText w:val=""/>
      <w:lvlJc w:val="left"/>
      <w:pPr>
        <w:ind w:left="2160" w:hanging="360"/>
      </w:pPr>
      <w:rPr>
        <w:rFonts w:hint="default" w:ascii="Wingdings" w:hAnsi="Wingdings"/>
      </w:rPr>
    </w:lvl>
    <w:lvl w:ilvl="3" w:tplc="EC6C86D0">
      <w:start w:val="1"/>
      <w:numFmt w:val="bullet"/>
      <w:lvlText w:val=""/>
      <w:lvlJc w:val="left"/>
      <w:pPr>
        <w:ind w:left="2880" w:hanging="360"/>
      </w:pPr>
      <w:rPr>
        <w:rFonts w:hint="default" w:ascii="Symbol" w:hAnsi="Symbol"/>
      </w:rPr>
    </w:lvl>
    <w:lvl w:ilvl="4" w:tplc="4496889A">
      <w:start w:val="1"/>
      <w:numFmt w:val="bullet"/>
      <w:lvlText w:val="o"/>
      <w:lvlJc w:val="left"/>
      <w:pPr>
        <w:ind w:left="3600" w:hanging="360"/>
      </w:pPr>
      <w:rPr>
        <w:rFonts w:hint="default" w:ascii="Courier New" w:hAnsi="Courier New"/>
      </w:rPr>
    </w:lvl>
    <w:lvl w:ilvl="5" w:tplc="1E420EBE">
      <w:start w:val="1"/>
      <w:numFmt w:val="bullet"/>
      <w:lvlText w:val=""/>
      <w:lvlJc w:val="left"/>
      <w:pPr>
        <w:ind w:left="4320" w:hanging="360"/>
      </w:pPr>
      <w:rPr>
        <w:rFonts w:hint="default" w:ascii="Wingdings" w:hAnsi="Wingdings"/>
      </w:rPr>
    </w:lvl>
    <w:lvl w:ilvl="6" w:tplc="00563CD6">
      <w:start w:val="1"/>
      <w:numFmt w:val="bullet"/>
      <w:lvlText w:val=""/>
      <w:lvlJc w:val="left"/>
      <w:pPr>
        <w:ind w:left="5040" w:hanging="360"/>
      </w:pPr>
      <w:rPr>
        <w:rFonts w:hint="default" w:ascii="Symbol" w:hAnsi="Symbol"/>
      </w:rPr>
    </w:lvl>
    <w:lvl w:ilvl="7" w:tplc="39E22424">
      <w:start w:val="1"/>
      <w:numFmt w:val="bullet"/>
      <w:lvlText w:val="o"/>
      <w:lvlJc w:val="left"/>
      <w:pPr>
        <w:ind w:left="5760" w:hanging="360"/>
      </w:pPr>
      <w:rPr>
        <w:rFonts w:hint="default" w:ascii="Courier New" w:hAnsi="Courier New"/>
      </w:rPr>
    </w:lvl>
    <w:lvl w:ilvl="8" w:tplc="D5B2B996">
      <w:start w:val="1"/>
      <w:numFmt w:val="bullet"/>
      <w:lvlText w:val=""/>
      <w:lvlJc w:val="left"/>
      <w:pPr>
        <w:ind w:left="6480" w:hanging="360"/>
      </w:pPr>
      <w:rPr>
        <w:rFonts w:hint="default" w:ascii="Wingdings" w:hAnsi="Wingdings"/>
      </w:rPr>
    </w:lvl>
  </w:abstractNum>
  <w:abstractNum w:abstractNumId="11" w15:restartNumberingAfterBreak="0">
    <w:nsid w:val="55F79DBB"/>
    <w:multiLevelType w:val="hybridMultilevel"/>
    <w:tmpl w:val="A606D94A"/>
    <w:lvl w:ilvl="0" w:tplc="6B3E899E">
      <w:start w:val="1"/>
      <w:numFmt w:val="bullet"/>
      <w:lvlText w:val="-"/>
      <w:lvlJc w:val="left"/>
      <w:pPr>
        <w:ind w:left="720" w:hanging="360"/>
      </w:pPr>
      <w:rPr>
        <w:rFonts w:hint="default" w:ascii="Calibri" w:hAnsi="Calibri"/>
      </w:rPr>
    </w:lvl>
    <w:lvl w:ilvl="1" w:tplc="EC647D2C">
      <w:start w:val="1"/>
      <w:numFmt w:val="bullet"/>
      <w:lvlText w:val="o"/>
      <w:lvlJc w:val="left"/>
      <w:pPr>
        <w:ind w:left="1440" w:hanging="360"/>
      </w:pPr>
      <w:rPr>
        <w:rFonts w:hint="default" w:ascii="Courier New" w:hAnsi="Courier New"/>
      </w:rPr>
    </w:lvl>
    <w:lvl w:ilvl="2" w:tplc="8D94D6F0">
      <w:start w:val="1"/>
      <w:numFmt w:val="bullet"/>
      <w:lvlText w:val=""/>
      <w:lvlJc w:val="left"/>
      <w:pPr>
        <w:ind w:left="2160" w:hanging="360"/>
      </w:pPr>
      <w:rPr>
        <w:rFonts w:hint="default" w:ascii="Wingdings" w:hAnsi="Wingdings"/>
      </w:rPr>
    </w:lvl>
    <w:lvl w:ilvl="3" w:tplc="3CCA60E6">
      <w:start w:val="1"/>
      <w:numFmt w:val="bullet"/>
      <w:lvlText w:val=""/>
      <w:lvlJc w:val="left"/>
      <w:pPr>
        <w:ind w:left="2880" w:hanging="360"/>
      </w:pPr>
      <w:rPr>
        <w:rFonts w:hint="default" w:ascii="Symbol" w:hAnsi="Symbol"/>
      </w:rPr>
    </w:lvl>
    <w:lvl w:ilvl="4" w:tplc="B0CE843C">
      <w:start w:val="1"/>
      <w:numFmt w:val="bullet"/>
      <w:lvlText w:val="o"/>
      <w:lvlJc w:val="left"/>
      <w:pPr>
        <w:ind w:left="3600" w:hanging="360"/>
      </w:pPr>
      <w:rPr>
        <w:rFonts w:hint="default" w:ascii="Courier New" w:hAnsi="Courier New"/>
      </w:rPr>
    </w:lvl>
    <w:lvl w:ilvl="5" w:tplc="579085DA">
      <w:start w:val="1"/>
      <w:numFmt w:val="bullet"/>
      <w:lvlText w:val=""/>
      <w:lvlJc w:val="left"/>
      <w:pPr>
        <w:ind w:left="4320" w:hanging="360"/>
      </w:pPr>
      <w:rPr>
        <w:rFonts w:hint="default" w:ascii="Wingdings" w:hAnsi="Wingdings"/>
      </w:rPr>
    </w:lvl>
    <w:lvl w:ilvl="6" w:tplc="A25AC710">
      <w:start w:val="1"/>
      <w:numFmt w:val="bullet"/>
      <w:lvlText w:val=""/>
      <w:lvlJc w:val="left"/>
      <w:pPr>
        <w:ind w:left="5040" w:hanging="360"/>
      </w:pPr>
      <w:rPr>
        <w:rFonts w:hint="default" w:ascii="Symbol" w:hAnsi="Symbol"/>
      </w:rPr>
    </w:lvl>
    <w:lvl w:ilvl="7" w:tplc="31D03E62">
      <w:start w:val="1"/>
      <w:numFmt w:val="bullet"/>
      <w:lvlText w:val="o"/>
      <w:lvlJc w:val="left"/>
      <w:pPr>
        <w:ind w:left="5760" w:hanging="360"/>
      </w:pPr>
      <w:rPr>
        <w:rFonts w:hint="default" w:ascii="Courier New" w:hAnsi="Courier New"/>
      </w:rPr>
    </w:lvl>
    <w:lvl w:ilvl="8" w:tplc="935E27B4">
      <w:start w:val="1"/>
      <w:numFmt w:val="bullet"/>
      <w:lvlText w:val=""/>
      <w:lvlJc w:val="left"/>
      <w:pPr>
        <w:ind w:left="6480" w:hanging="360"/>
      </w:pPr>
      <w:rPr>
        <w:rFonts w:hint="default" w:ascii="Wingdings" w:hAnsi="Wingdings"/>
      </w:rPr>
    </w:lvl>
  </w:abstractNum>
  <w:abstractNum w:abstractNumId="12" w15:restartNumberingAfterBreak="0">
    <w:nsid w:val="56B6BDA4"/>
    <w:multiLevelType w:val="hybridMultilevel"/>
    <w:tmpl w:val="4E5EF142"/>
    <w:lvl w:ilvl="0" w:tplc="3AA63F9E">
      <w:start w:val="1"/>
      <w:numFmt w:val="bullet"/>
      <w:lvlText w:val="-"/>
      <w:lvlJc w:val="left"/>
      <w:pPr>
        <w:ind w:left="720" w:hanging="360"/>
      </w:pPr>
      <w:rPr>
        <w:rFonts w:hint="default" w:ascii="Calibri" w:hAnsi="Calibri"/>
      </w:rPr>
    </w:lvl>
    <w:lvl w:ilvl="1" w:tplc="E4787944">
      <w:start w:val="1"/>
      <w:numFmt w:val="bullet"/>
      <w:lvlText w:val="o"/>
      <w:lvlJc w:val="left"/>
      <w:pPr>
        <w:ind w:left="1440" w:hanging="360"/>
      </w:pPr>
      <w:rPr>
        <w:rFonts w:hint="default" w:ascii="Courier New" w:hAnsi="Courier New"/>
      </w:rPr>
    </w:lvl>
    <w:lvl w:ilvl="2" w:tplc="B964BC84">
      <w:start w:val="1"/>
      <w:numFmt w:val="bullet"/>
      <w:lvlText w:val=""/>
      <w:lvlJc w:val="left"/>
      <w:pPr>
        <w:ind w:left="2160" w:hanging="360"/>
      </w:pPr>
      <w:rPr>
        <w:rFonts w:hint="default" w:ascii="Wingdings" w:hAnsi="Wingdings"/>
      </w:rPr>
    </w:lvl>
    <w:lvl w:ilvl="3" w:tplc="83A83D6A">
      <w:start w:val="1"/>
      <w:numFmt w:val="bullet"/>
      <w:lvlText w:val=""/>
      <w:lvlJc w:val="left"/>
      <w:pPr>
        <w:ind w:left="2880" w:hanging="360"/>
      </w:pPr>
      <w:rPr>
        <w:rFonts w:hint="default" w:ascii="Symbol" w:hAnsi="Symbol"/>
      </w:rPr>
    </w:lvl>
    <w:lvl w:ilvl="4" w:tplc="81BA4136">
      <w:start w:val="1"/>
      <w:numFmt w:val="bullet"/>
      <w:lvlText w:val="o"/>
      <w:lvlJc w:val="left"/>
      <w:pPr>
        <w:ind w:left="3600" w:hanging="360"/>
      </w:pPr>
      <w:rPr>
        <w:rFonts w:hint="default" w:ascii="Courier New" w:hAnsi="Courier New"/>
      </w:rPr>
    </w:lvl>
    <w:lvl w:ilvl="5" w:tplc="2C1EDDEE">
      <w:start w:val="1"/>
      <w:numFmt w:val="bullet"/>
      <w:lvlText w:val=""/>
      <w:lvlJc w:val="left"/>
      <w:pPr>
        <w:ind w:left="4320" w:hanging="360"/>
      </w:pPr>
      <w:rPr>
        <w:rFonts w:hint="default" w:ascii="Wingdings" w:hAnsi="Wingdings"/>
      </w:rPr>
    </w:lvl>
    <w:lvl w:ilvl="6" w:tplc="8CEEFA32">
      <w:start w:val="1"/>
      <w:numFmt w:val="bullet"/>
      <w:lvlText w:val=""/>
      <w:lvlJc w:val="left"/>
      <w:pPr>
        <w:ind w:left="5040" w:hanging="360"/>
      </w:pPr>
      <w:rPr>
        <w:rFonts w:hint="default" w:ascii="Symbol" w:hAnsi="Symbol"/>
      </w:rPr>
    </w:lvl>
    <w:lvl w:ilvl="7" w:tplc="D6368D28">
      <w:start w:val="1"/>
      <w:numFmt w:val="bullet"/>
      <w:lvlText w:val="o"/>
      <w:lvlJc w:val="left"/>
      <w:pPr>
        <w:ind w:left="5760" w:hanging="360"/>
      </w:pPr>
      <w:rPr>
        <w:rFonts w:hint="default" w:ascii="Courier New" w:hAnsi="Courier New"/>
      </w:rPr>
    </w:lvl>
    <w:lvl w:ilvl="8" w:tplc="DE16B1A4">
      <w:start w:val="1"/>
      <w:numFmt w:val="bullet"/>
      <w:lvlText w:val=""/>
      <w:lvlJc w:val="left"/>
      <w:pPr>
        <w:ind w:left="6480" w:hanging="360"/>
      </w:pPr>
      <w:rPr>
        <w:rFonts w:hint="default" w:ascii="Wingdings" w:hAnsi="Wingdings"/>
      </w:rPr>
    </w:lvl>
  </w:abstractNum>
  <w:abstractNum w:abstractNumId="13" w15:restartNumberingAfterBreak="0">
    <w:nsid w:val="580E47F5"/>
    <w:multiLevelType w:val="hybridMultilevel"/>
    <w:tmpl w:val="885A8E72"/>
    <w:lvl w:ilvl="0" w:tplc="1E1205A4">
      <w:start w:val="1"/>
      <w:numFmt w:val="bullet"/>
      <w:lvlText w:val="-"/>
      <w:lvlJc w:val="left"/>
      <w:pPr>
        <w:ind w:left="720" w:hanging="360"/>
      </w:pPr>
      <w:rPr>
        <w:rFonts w:hint="default" w:ascii="Calibri" w:hAnsi="Calibri"/>
      </w:rPr>
    </w:lvl>
    <w:lvl w:ilvl="1" w:tplc="CF4AF6AE">
      <w:start w:val="1"/>
      <w:numFmt w:val="bullet"/>
      <w:lvlText w:val="o"/>
      <w:lvlJc w:val="left"/>
      <w:pPr>
        <w:ind w:left="1440" w:hanging="360"/>
      </w:pPr>
      <w:rPr>
        <w:rFonts w:hint="default" w:ascii="Courier New" w:hAnsi="Courier New"/>
      </w:rPr>
    </w:lvl>
    <w:lvl w:ilvl="2" w:tplc="0E22752A">
      <w:start w:val="1"/>
      <w:numFmt w:val="bullet"/>
      <w:lvlText w:val=""/>
      <w:lvlJc w:val="left"/>
      <w:pPr>
        <w:ind w:left="2160" w:hanging="360"/>
      </w:pPr>
      <w:rPr>
        <w:rFonts w:hint="default" w:ascii="Wingdings" w:hAnsi="Wingdings"/>
      </w:rPr>
    </w:lvl>
    <w:lvl w:ilvl="3" w:tplc="5200201E">
      <w:start w:val="1"/>
      <w:numFmt w:val="bullet"/>
      <w:lvlText w:val=""/>
      <w:lvlJc w:val="left"/>
      <w:pPr>
        <w:ind w:left="2880" w:hanging="360"/>
      </w:pPr>
      <w:rPr>
        <w:rFonts w:hint="default" w:ascii="Symbol" w:hAnsi="Symbol"/>
      </w:rPr>
    </w:lvl>
    <w:lvl w:ilvl="4" w:tplc="65FAC5A4">
      <w:start w:val="1"/>
      <w:numFmt w:val="bullet"/>
      <w:lvlText w:val="o"/>
      <w:lvlJc w:val="left"/>
      <w:pPr>
        <w:ind w:left="3600" w:hanging="360"/>
      </w:pPr>
      <w:rPr>
        <w:rFonts w:hint="default" w:ascii="Courier New" w:hAnsi="Courier New"/>
      </w:rPr>
    </w:lvl>
    <w:lvl w:ilvl="5" w:tplc="D2DE3F22">
      <w:start w:val="1"/>
      <w:numFmt w:val="bullet"/>
      <w:lvlText w:val=""/>
      <w:lvlJc w:val="left"/>
      <w:pPr>
        <w:ind w:left="4320" w:hanging="360"/>
      </w:pPr>
      <w:rPr>
        <w:rFonts w:hint="default" w:ascii="Wingdings" w:hAnsi="Wingdings"/>
      </w:rPr>
    </w:lvl>
    <w:lvl w:ilvl="6" w:tplc="6CBC0318">
      <w:start w:val="1"/>
      <w:numFmt w:val="bullet"/>
      <w:lvlText w:val=""/>
      <w:lvlJc w:val="left"/>
      <w:pPr>
        <w:ind w:left="5040" w:hanging="360"/>
      </w:pPr>
      <w:rPr>
        <w:rFonts w:hint="default" w:ascii="Symbol" w:hAnsi="Symbol"/>
      </w:rPr>
    </w:lvl>
    <w:lvl w:ilvl="7" w:tplc="2894FF9C">
      <w:start w:val="1"/>
      <w:numFmt w:val="bullet"/>
      <w:lvlText w:val="o"/>
      <w:lvlJc w:val="left"/>
      <w:pPr>
        <w:ind w:left="5760" w:hanging="360"/>
      </w:pPr>
      <w:rPr>
        <w:rFonts w:hint="default" w:ascii="Courier New" w:hAnsi="Courier New"/>
      </w:rPr>
    </w:lvl>
    <w:lvl w:ilvl="8" w:tplc="B9662322">
      <w:start w:val="1"/>
      <w:numFmt w:val="bullet"/>
      <w:lvlText w:val=""/>
      <w:lvlJc w:val="left"/>
      <w:pPr>
        <w:ind w:left="6480" w:hanging="360"/>
      </w:pPr>
      <w:rPr>
        <w:rFonts w:hint="default" w:ascii="Wingdings" w:hAnsi="Wingdings"/>
      </w:rPr>
    </w:lvl>
  </w:abstractNum>
  <w:abstractNum w:abstractNumId="14" w15:restartNumberingAfterBreak="0">
    <w:nsid w:val="596C8142"/>
    <w:multiLevelType w:val="hybridMultilevel"/>
    <w:tmpl w:val="DC9874A0"/>
    <w:lvl w:ilvl="0" w:tplc="9DA67E74">
      <w:start w:val="1"/>
      <w:numFmt w:val="bullet"/>
      <w:lvlText w:val="-"/>
      <w:lvlJc w:val="left"/>
      <w:pPr>
        <w:ind w:left="720" w:hanging="360"/>
      </w:pPr>
      <w:rPr>
        <w:rFonts w:hint="default" w:ascii="Calibri" w:hAnsi="Calibri"/>
      </w:rPr>
    </w:lvl>
    <w:lvl w:ilvl="1" w:tplc="8A067B30">
      <w:start w:val="1"/>
      <w:numFmt w:val="bullet"/>
      <w:lvlText w:val="o"/>
      <w:lvlJc w:val="left"/>
      <w:pPr>
        <w:ind w:left="1440" w:hanging="360"/>
      </w:pPr>
      <w:rPr>
        <w:rFonts w:hint="default" w:ascii="Courier New" w:hAnsi="Courier New"/>
      </w:rPr>
    </w:lvl>
    <w:lvl w:ilvl="2" w:tplc="3E0A9AD6">
      <w:start w:val="1"/>
      <w:numFmt w:val="bullet"/>
      <w:lvlText w:val=""/>
      <w:lvlJc w:val="left"/>
      <w:pPr>
        <w:ind w:left="2160" w:hanging="360"/>
      </w:pPr>
      <w:rPr>
        <w:rFonts w:hint="default" w:ascii="Wingdings" w:hAnsi="Wingdings"/>
      </w:rPr>
    </w:lvl>
    <w:lvl w:ilvl="3" w:tplc="A0BA795E">
      <w:start w:val="1"/>
      <w:numFmt w:val="bullet"/>
      <w:lvlText w:val=""/>
      <w:lvlJc w:val="left"/>
      <w:pPr>
        <w:ind w:left="2880" w:hanging="360"/>
      </w:pPr>
      <w:rPr>
        <w:rFonts w:hint="default" w:ascii="Symbol" w:hAnsi="Symbol"/>
      </w:rPr>
    </w:lvl>
    <w:lvl w:ilvl="4" w:tplc="778A46E8">
      <w:start w:val="1"/>
      <w:numFmt w:val="bullet"/>
      <w:lvlText w:val="o"/>
      <w:lvlJc w:val="left"/>
      <w:pPr>
        <w:ind w:left="3600" w:hanging="360"/>
      </w:pPr>
      <w:rPr>
        <w:rFonts w:hint="default" w:ascii="Courier New" w:hAnsi="Courier New"/>
      </w:rPr>
    </w:lvl>
    <w:lvl w:ilvl="5" w:tplc="A4224560">
      <w:start w:val="1"/>
      <w:numFmt w:val="bullet"/>
      <w:lvlText w:val=""/>
      <w:lvlJc w:val="left"/>
      <w:pPr>
        <w:ind w:left="4320" w:hanging="360"/>
      </w:pPr>
      <w:rPr>
        <w:rFonts w:hint="default" w:ascii="Wingdings" w:hAnsi="Wingdings"/>
      </w:rPr>
    </w:lvl>
    <w:lvl w:ilvl="6" w:tplc="E19EFB48">
      <w:start w:val="1"/>
      <w:numFmt w:val="bullet"/>
      <w:lvlText w:val=""/>
      <w:lvlJc w:val="left"/>
      <w:pPr>
        <w:ind w:left="5040" w:hanging="360"/>
      </w:pPr>
      <w:rPr>
        <w:rFonts w:hint="default" w:ascii="Symbol" w:hAnsi="Symbol"/>
      </w:rPr>
    </w:lvl>
    <w:lvl w:ilvl="7" w:tplc="A4C811B4">
      <w:start w:val="1"/>
      <w:numFmt w:val="bullet"/>
      <w:lvlText w:val="o"/>
      <w:lvlJc w:val="left"/>
      <w:pPr>
        <w:ind w:left="5760" w:hanging="360"/>
      </w:pPr>
      <w:rPr>
        <w:rFonts w:hint="default" w:ascii="Courier New" w:hAnsi="Courier New"/>
      </w:rPr>
    </w:lvl>
    <w:lvl w:ilvl="8" w:tplc="916664EC">
      <w:start w:val="1"/>
      <w:numFmt w:val="bullet"/>
      <w:lvlText w:val=""/>
      <w:lvlJc w:val="left"/>
      <w:pPr>
        <w:ind w:left="6480" w:hanging="360"/>
      </w:pPr>
      <w:rPr>
        <w:rFonts w:hint="default" w:ascii="Wingdings" w:hAnsi="Wingdings"/>
      </w:rPr>
    </w:lvl>
  </w:abstractNum>
  <w:abstractNum w:abstractNumId="15" w15:restartNumberingAfterBreak="0">
    <w:nsid w:val="6273FFE6"/>
    <w:multiLevelType w:val="hybridMultilevel"/>
    <w:tmpl w:val="B6A8BFEE"/>
    <w:lvl w:ilvl="0" w:tplc="B46C34A2">
      <w:start w:val="1"/>
      <w:numFmt w:val="bullet"/>
      <w:lvlText w:val="-"/>
      <w:lvlJc w:val="left"/>
      <w:pPr>
        <w:ind w:left="720" w:hanging="360"/>
      </w:pPr>
      <w:rPr>
        <w:rFonts w:hint="default" w:ascii="Calibri" w:hAnsi="Calibri"/>
      </w:rPr>
    </w:lvl>
    <w:lvl w:ilvl="1" w:tplc="8512681A">
      <w:start w:val="1"/>
      <w:numFmt w:val="bullet"/>
      <w:lvlText w:val="o"/>
      <w:lvlJc w:val="left"/>
      <w:pPr>
        <w:ind w:left="1440" w:hanging="360"/>
      </w:pPr>
      <w:rPr>
        <w:rFonts w:hint="default" w:ascii="Courier New" w:hAnsi="Courier New"/>
      </w:rPr>
    </w:lvl>
    <w:lvl w:ilvl="2" w:tplc="336E6E82">
      <w:start w:val="1"/>
      <w:numFmt w:val="bullet"/>
      <w:lvlText w:val=""/>
      <w:lvlJc w:val="left"/>
      <w:pPr>
        <w:ind w:left="2160" w:hanging="360"/>
      </w:pPr>
      <w:rPr>
        <w:rFonts w:hint="default" w:ascii="Wingdings" w:hAnsi="Wingdings"/>
      </w:rPr>
    </w:lvl>
    <w:lvl w:ilvl="3" w:tplc="D6004CA0">
      <w:start w:val="1"/>
      <w:numFmt w:val="bullet"/>
      <w:lvlText w:val=""/>
      <w:lvlJc w:val="left"/>
      <w:pPr>
        <w:ind w:left="2880" w:hanging="360"/>
      </w:pPr>
      <w:rPr>
        <w:rFonts w:hint="default" w:ascii="Symbol" w:hAnsi="Symbol"/>
      </w:rPr>
    </w:lvl>
    <w:lvl w:ilvl="4" w:tplc="07B64C04">
      <w:start w:val="1"/>
      <w:numFmt w:val="bullet"/>
      <w:lvlText w:val="o"/>
      <w:lvlJc w:val="left"/>
      <w:pPr>
        <w:ind w:left="3600" w:hanging="360"/>
      </w:pPr>
      <w:rPr>
        <w:rFonts w:hint="default" w:ascii="Courier New" w:hAnsi="Courier New"/>
      </w:rPr>
    </w:lvl>
    <w:lvl w:ilvl="5" w:tplc="8566F9B4">
      <w:start w:val="1"/>
      <w:numFmt w:val="bullet"/>
      <w:lvlText w:val=""/>
      <w:lvlJc w:val="left"/>
      <w:pPr>
        <w:ind w:left="4320" w:hanging="360"/>
      </w:pPr>
      <w:rPr>
        <w:rFonts w:hint="default" w:ascii="Wingdings" w:hAnsi="Wingdings"/>
      </w:rPr>
    </w:lvl>
    <w:lvl w:ilvl="6" w:tplc="31504B1C">
      <w:start w:val="1"/>
      <w:numFmt w:val="bullet"/>
      <w:lvlText w:val=""/>
      <w:lvlJc w:val="left"/>
      <w:pPr>
        <w:ind w:left="5040" w:hanging="360"/>
      </w:pPr>
      <w:rPr>
        <w:rFonts w:hint="default" w:ascii="Symbol" w:hAnsi="Symbol"/>
      </w:rPr>
    </w:lvl>
    <w:lvl w:ilvl="7" w:tplc="C302CE1C">
      <w:start w:val="1"/>
      <w:numFmt w:val="bullet"/>
      <w:lvlText w:val="o"/>
      <w:lvlJc w:val="left"/>
      <w:pPr>
        <w:ind w:left="5760" w:hanging="360"/>
      </w:pPr>
      <w:rPr>
        <w:rFonts w:hint="default" w:ascii="Courier New" w:hAnsi="Courier New"/>
      </w:rPr>
    </w:lvl>
    <w:lvl w:ilvl="8" w:tplc="A4F60E28">
      <w:start w:val="1"/>
      <w:numFmt w:val="bullet"/>
      <w:lvlText w:val=""/>
      <w:lvlJc w:val="left"/>
      <w:pPr>
        <w:ind w:left="6480" w:hanging="360"/>
      </w:pPr>
      <w:rPr>
        <w:rFonts w:hint="default" w:ascii="Wingdings" w:hAnsi="Wingdings"/>
      </w:rPr>
    </w:lvl>
  </w:abstractNum>
  <w:abstractNum w:abstractNumId="16" w15:restartNumberingAfterBreak="0">
    <w:nsid w:val="68FC6BC5"/>
    <w:multiLevelType w:val="hybridMultilevel"/>
    <w:tmpl w:val="970AEF30"/>
    <w:lvl w:ilvl="0" w:tplc="BBFC2F08">
      <w:start w:val="4"/>
      <w:numFmt w:val="decimal"/>
      <w:lvlText w:val="%1."/>
      <w:lvlJc w:val="left"/>
      <w:pPr>
        <w:ind w:left="201"/>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1" w:tplc="D35CFF32">
      <w:start w:val="1"/>
      <w:numFmt w:val="lowerLetter"/>
      <w:lvlText w:val="%2"/>
      <w:lvlJc w:val="left"/>
      <w:pPr>
        <w:ind w:left="108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2" w:tplc="E836E6AC">
      <w:start w:val="1"/>
      <w:numFmt w:val="lowerRoman"/>
      <w:lvlText w:val="%3"/>
      <w:lvlJc w:val="left"/>
      <w:pPr>
        <w:ind w:left="180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3" w:tplc="12CEB4D2">
      <w:start w:val="1"/>
      <w:numFmt w:val="decimal"/>
      <w:lvlText w:val="%4"/>
      <w:lvlJc w:val="left"/>
      <w:pPr>
        <w:ind w:left="252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4" w:tplc="923C7570">
      <w:start w:val="1"/>
      <w:numFmt w:val="lowerLetter"/>
      <w:lvlText w:val="%5"/>
      <w:lvlJc w:val="left"/>
      <w:pPr>
        <w:ind w:left="324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5" w:tplc="E398E8B0">
      <w:start w:val="1"/>
      <w:numFmt w:val="lowerRoman"/>
      <w:lvlText w:val="%6"/>
      <w:lvlJc w:val="left"/>
      <w:pPr>
        <w:ind w:left="396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6" w:tplc="403A5D30">
      <w:start w:val="1"/>
      <w:numFmt w:val="decimal"/>
      <w:lvlText w:val="%7"/>
      <w:lvlJc w:val="left"/>
      <w:pPr>
        <w:ind w:left="468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7" w:tplc="5DB696EC">
      <w:start w:val="1"/>
      <w:numFmt w:val="lowerLetter"/>
      <w:lvlText w:val="%8"/>
      <w:lvlJc w:val="left"/>
      <w:pPr>
        <w:ind w:left="540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lvl w:ilvl="8" w:tplc="4726E8F2">
      <w:start w:val="1"/>
      <w:numFmt w:val="lowerRoman"/>
      <w:lvlText w:val="%9"/>
      <w:lvlJc w:val="left"/>
      <w:pPr>
        <w:ind w:left="6120"/>
      </w:pPr>
      <w:rPr>
        <w:rFonts w:ascii="Times New Roman" w:hAnsi="Times New Roman" w:eastAsia="Times New Roman" w:cs="Times New Roman"/>
        <w:b/>
        <w:bCs/>
        <w:i w:val="0"/>
        <w:strike w:val="0"/>
        <w:dstrike w:val="0"/>
        <w:color w:val="000000"/>
        <w:sz w:val="20"/>
        <w:szCs w:val="20"/>
        <w:u w:val="none" w:color="000000"/>
        <w:bdr w:val="none" w:color="auto" w:sz="0" w:space="0"/>
        <w:shd w:val="clear" w:color="auto" w:fill="auto"/>
        <w:vertAlign w:val="baseline"/>
      </w:rPr>
    </w:lvl>
  </w:abstractNum>
  <w:abstractNum w:abstractNumId="17" w15:restartNumberingAfterBreak="0">
    <w:nsid w:val="6989C495"/>
    <w:multiLevelType w:val="hybridMultilevel"/>
    <w:tmpl w:val="565C6964"/>
    <w:lvl w:ilvl="0" w:tplc="924CF62A">
      <w:start w:val="1"/>
      <w:numFmt w:val="bullet"/>
      <w:lvlText w:val="-"/>
      <w:lvlJc w:val="left"/>
      <w:pPr>
        <w:ind w:left="720" w:hanging="360"/>
      </w:pPr>
      <w:rPr>
        <w:rFonts w:hint="default" w:ascii="Calibri" w:hAnsi="Calibri"/>
      </w:rPr>
    </w:lvl>
    <w:lvl w:ilvl="1" w:tplc="3FE459EC">
      <w:start w:val="1"/>
      <w:numFmt w:val="bullet"/>
      <w:lvlText w:val="o"/>
      <w:lvlJc w:val="left"/>
      <w:pPr>
        <w:ind w:left="1440" w:hanging="360"/>
      </w:pPr>
      <w:rPr>
        <w:rFonts w:hint="default" w:ascii="Courier New" w:hAnsi="Courier New"/>
      </w:rPr>
    </w:lvl>
    <w:lvl w:ilvl="2" w:tplc="500EB4A6">
      <w:start w:val="1"/>
      <w:numFmt w:val="bullet"/>
      <w:lvlText w:val=""/>
      <w:lvlJc w:val="left"/>
      <w:pPr>
        <w:ind w:left="2160" w:hanging="360"/>
      </w:pPr>
      <w:rPr>
        <w:rFonts w:hint="default" w:ascii="Wingdings" w:hAnsi="Wingdings"/>
      </w:rPr>
    </w:lvl>
    <w:lvl w:ilvl="3" w:tplc="C472F53A">
      <w:start w:val="1"/>
      <w:numFmt w:val="bullet"/>
      <w:lvlText w:val=""/>
      <w:lvlJc w:val="left"/>
      <w:pPr>
        <w:ind w:left="2880" w:hanging="360"/>
      </w:pPr>
      <w:rPr>
        <w:rFonts w:hint="default" w:ascii="Symbol" w:hAnsi="Symbol"/>
      </w:rPr>
    </w:lvl>
    <w:lvl w:ilvl="4" w:tplc="618CD288">
      <w:start w:val="1"/>
      <w:numFmt w:val="bullet"/>
      <w:lvlText w:val="o"/>
      <w:lvlJc w:val="left"/>
      <w:pPr>
        <w:ind w:left="3600" w:hanging="360"/>
      </w:pPr>
      <w:rPr>
        <w:rFonts w:hint="default" w:ascii="Courier New" w:hAnsi="Courier New"/>
      </w:rPr>
    </w:lvl>
    <w:lvl w:ilvl="5" w:tplc="2788FFDE">
      <w:start w:val="1"/>
      <w:numFmt w:val="bullet"/>
      <w:lvlText w:val=""/>
      <w:lvlJc w:val="left"/>
      <w:pPr>
        <w:ind w:left="4320" w:hanging="360"/>
      </w:pPr>
      <w:rPr>
        <w:rFonts w:hint="default" w:ascii="Wingdings" w:hAnsi="Wingdings"/>
      </w:rPr>
    </w:lvl>
    <w:lvl w:ilvl="6" w:tplc="7E8647EA">
      <w:start w:val="1"/>
      <w:numFmt w:val="bullet"/>
      <w:lvlText w:val=""/>
      <w:lvlJc w:val="left"/>
      <w:pPr>
        <w:ind w:left="5040" w:hanging="360"/>
      </w:pPr>
      <w:rPr>
        <w:rFonts w:hint="default" w:ascii="Symbol" w:hAnsi="Symbol"/>
      </w:rPr>
    </w:lvl>
    <w:lvl w:ilvl="7" w:tplc="2C78612A">
      <w:start w:val="1"/>
      <w:numFmt w:val="bullet"/>
      <w:lvlText w:val="o"/>
      <w:lvlJc w:val="left"/>
      <w:pPr>
        <w:ind w:left="5760" w:hanging="360"/>
      </w:pPr>
      <w:rPr>
        <w:rFonts w:hint="default" w:ascii="Courier New" w:hAnsi="Courier New"/>
      </w:rPr>
    </w:lvl>
    <w:lvl w:ilvl="8" w:tplc="EA3810FA">
      <w:start w:val="1"/>
      <w:numFmt w:val="bullet"/>
      <w:lvlText w:val=""/>
      <w:lvlJc w:val="left"/>
      <w:pPr>
        <w:ind w:left="6480" w:hanging="360"/>
      </w:pPr>
      <w:rPr>
        <w:rFonts w:hint="default" w:ascii="Wingdings" w:hAnsi="Wingdings"/>
      </w:rPr>
    </w:lvl>
  </w:abstractNum>
  <w:abstractNum w:abstractNumId="18" w15:restartNumberingAfterBreak="0">
    <w:nsid w:val="7556D75B"/>
    <w:multiLevelType w:val="hybridMultilevel"/>
    <w:tmpl w:val="3B9E7928"/>
    <w:lvl w:ilvl="0" w:tplc="838C0A58">
      <w:start w:val="1"/>
      <w:numFmt w:val="bullet"/>
      <w:lvlText w:val="-"/>
      <w:lvlJc w:val="left"/>
      <w:pPr>
        <w:ind w:left="7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1" w:tplc="42B6B0A2">
      <w:start w:val="1"/>
      <w:numFmt w:val="bullet"/>
      <w:lvlText w:val="o"/>
      <w:lvlJc w:val="left"/>
      <w:pPr>
        <w:ind w:left="14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2" w:tplc="AE625EC0">
      <w:start w:val="1"/>
      <w:numFmt w:val="bullet"/>
      <w:lvlText w:val="▪"/>
      <w:lvlJc w:val="left"/>
      <w:pPr>
        <w:ind w:left="21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3" w:tplc="49A6E642">
      <w:start w:val="1"/>
      <w:numFmt w:val="bullet"/>
      <w:lvlText w:val="•"/>
      <w:lvlJc w:val="left"/>
      <w:pPr>
        <w:ind w:left="28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4" w:tplc="FB383B16">
      <w:start w:val="1"/>
      <w:numFmt w:val="bullet"/>
      <w:lvlText w:val="o"/>
      <w:lvlJc w:val="left"/>
      <w:pPr>
        <w:ind w:left="360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5" w:tplc="488A24A4">
      <w:start w:val="1"/>
      <w:numFmt w:val="bullet"/>
      <w:lvlText w:val="▪"/>
      <w:lvlJc w:val="left"/>
      <w:pPr>
        <w:ind w:left="432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6" w:tplc="03E6074C">
      <w:start w:val="1"/>
      <w:numFmt w:val="bullet"/>
      <w:lvlText w:val="•"/>
      <w:lvlJc w:val="left"/>
      <w:pPr>
        <w:ind w:left="504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7" w:tplc="61AA5676">
      <w:start w:val="1"/>
      <w:numFmt w:val="bullet"/>
      <w:lvlText w:val="o"/>
      <w:lvlJc w:val="left"/>
      <w:pPr>
        <w:ind w:left="576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lvl w:ilvl="8" w:tplc="783E7CDA">
      <w:start w:val="1"/>
      <w:numFmt w:val="bullet"/>
      <w:lvlText w:val="▪"/>
      <w:lvlJc w:val="left"/>
      <w:pPr>
        <w:ind w:left="6480"/>
      </w:pPr>
      <w:rPr>
        <w:rFonts w:ascii="Times New Roman" w:hAnsi="Times New Roman" w:eastAsia="Times New Roman" w:cs="Times New Roman"/>
        <w:b w:val="0"/>
        <w:i w:val="0"/>
        <w:strike w:val="0"/>
        <w:dstrike w:val="0"/>
        <w:color w:val="000000"/>
        <w:sz w:val="24"/>
        <w:szCs w:val="24"/>
        <w:u w:val="none" w:color="000000"/>
        <w:bdr w:val="none" w:color="auto" w:sz="0" w:space="0"/>
        <w:shd w:val="clear" w:color="auto" w:fill="auto"/>
        <w:vertAlign w:val="baseline"/>
      </w:rPr>
    </w:lvl>
  </w:abstractNum>
  <w:abstractNum w:abstractNumId="19" w15:restartNumberingAfterBreak="0">
    <w:nsid w:val="7DD4742E"/>
    <w:multiLevelType w:val="hybridMultilevel"/>
    <w:tmpl w:val="4162A88A"/>
    <w:lvl w:ilvl="0" w:tplc="5CF8EF36">
      <w:start w:val="1"/>
      <w:numFmt w:val="bullet"/>
      <w:lvlText w:val="-"/>
      <w:lvlJc w:val="left"/>
      <w:pPr>
        <w:ind w:left="720" w:hanging="360"/>
      </w:pPr>
      <w:rPr>
        <w:rFonts w:hint="default" w:ascii="Calibri" w:hAnsi="Calibri"/>
      </w:rPr>
    </w:lvl>
    <w:lvl w:ilvl="1" w:tplc="7DC09D28">
      <w:start w:val="1"/>
      <w:numFmt w:val="bullet"/>
      <w:lvlText w:val="o"/>
      <w:lvlJc w:val="left"/>
      <w:pPr>
        <w:ind w:left="1440" w:hanging="360"/>
      </w:pPr>
      <w:rPr>
        <w:rFonts w:hint="default" w:ascii="Courier New" w:hAnsi="Courier New"/>
      </w:rPr>
    </w:lvl>
    <w:lvl w:ilvl="2" w:tplc="AC6C5DCA">
      <w:start w:val="1"/>
      <w:numFmt w:val="bullet"/>
      <w:lvlText w:val=""/>
      <w:lvlJc w:val="left"/>
      <w:pPr>
        <w:ind w:left="2160" w:hanging="360"/>
      </w:pPr>
      <w:rPr>
        <w:rFonts w:hint="default" w:ascii="Wingdings" w:hAnsi="Wingdings"/>
      </w:rPr>
    </w:lvl>
    <w:lvl w:ilvl="3" w:tplc="85962B3E">
      <w:start w:val="1"/>
      <w:numFmt w:val="bullet"/>
      <w:lvlText w:val=""/>
      <w:lvlJc w:val="left"/>
      <w:pPr>
        <w:ind w:left="2880" w:hanging="360"/>
      </w:pPr>
      <w:rPr>
        <w:rFonts w:hint="default" w:ascii="Symbol" w:hAnsi="Symbol"/>
      </w:rPr>
    </w:lvl>
    <w:lvl w:ilvl="4" w:tplc="72A0D10C">
      <w:start w:val="1"/>
      <w:numFmt w:val="bullet"/>
      <w:lvlText w:val="o"/>
      <w:lvlJc w:val="left"/>
      <w:pPr>
        <w:ind w:left="3600" w:hanging="360"/>
      </w:pPr>
      <w:rPr>
        <w:rFonts w:hint="default" w:ascii="Courier New" w:hAnsi="Courier New"/>
      </w:rPr>
    </w:lvl>
    <w:lvl w:ilvl="5" w:tplc="51AE0A42">
      <w:start w:val="1"/>
      <w:numFmt w:val="bullet"/>
      <w:lvlText w:val=""/>
      <w:lvlJc w:val="left"/>
      <w:pPr>
        <w:ind w:left="4320" w:hanging="360"/>
      </w:pPr>
      <w:rPr>
        <w:rFonts w:hint="default" w:ascii="Wingdings" w:hAnsi="Wingdings"/>
      </w:rPr>
    </w:lvl>
    <w:lvl w:ilvl="6" w:tplc="C688E9D8">
      <w:start w:val="1"/>
      <w:numFmt w:val="bullet"/>
      <w:lvlText w:val=""/>
      <w:lvlJc w:val="left"/>
      <w:pPr>
        <w:ind w:left="5040" w:hanging="360"/>
      </w:pPr>
      <w:rPr>
        <w:rFonts w:hint="default" w:ascii="Symbol" w:hAnsi="Symbol"/>
      </w:rPr>
    </w:lvl>
    <w:lvl w:ilvl="7" w:tplc="A10E0BA2">
      <w:start w:val="1"/>
      <w:numFmt w:val="bullet"/>
      <w:lvlText w:val="o"/>
      <w:lvlJc w:val="left"/>
      <w:pPr>
        <w:ind w:left="5760" w:hanging="360"/>
      </w:pPr>
      <w:rPr>
        <w:rFonts w:hint="default" w:ascii="Courier New" w:hAnsi="Courier New"/>
      </w:rPr>
    </w:lvl>
    <w:lvl w:ilvl="8" w:tplc="B792026E">
      <w:start w:val="1"/>
      <w:numFmt w:val="bullet"/>
      <w:lvlText w:val=""/>
      <w:lvlJc w:val="left"/>
      <w:pPr>
        <w:ind w:left="6480" w:hanging="360"/>
      </w:pPr>
      <w:rPr>
        <w:rFonts w:hint="default" w:ascii="Wingdings" w:hAnsi="Wingdings"/>
      </w:rPr>
    </w:lvl>
  </w:abstractNum>
  <w:abstractNum w:abstractNumId="20" w15:restartNumberingAfterBreak="0">
    <w:nsid w:val="7E498CF2"/>
    <w:multiLevelType w:val="hybridMultilevel"/>
    <w:tmpl w:val="1B8AE470"/>
    <w:lvl w:ilvl="0" w:tplc="3FF636CA">
      <w:start w:val="1"/>
      <w:numFmt w:val="bullet"/>
      <w:lvlText w:val="-"/>
      <w:lvlJc w:val="left"/>
      <w:pPr>
        <w:ind w:left="720" w:hanging="360"/>
      </w:pPr>
      <w:rPr>
        <w:rFonts w:hint="default" w:ascii="Calibri" w:hAnsi="Calibri"/>
      </w:rPr>
    </w:lvl>
    <w:lvl w:ilvl="1" w:tplc="51B6211C">
      <w:start w:val="1"/>
      <w:numFmt w:val="bullet"/>
      <w:lvlText w:val="o"/>
      <w:lvlJc w:val="left"/>
      <w:pPr>
        <w:ind w:left="1440" w:hanging="360"/>
      </w:pPr>
      <w:rPr>
        <w:rFonts w:hint="default" w:ascii="Courier New" w:hAnsi="Courier New"/>
      </w:rPr>
    </w:lvl>
    <w:lvl w:ilvl="2" w:tplc="8B08475C">
      <w:start w:val="1"/>
      <w:numFmt w:val="bullet"/>
      <w:lvlText w:val=""/>
      <w:lvlJc w:val="left"/>
      <w:pPr>
        <w:ind w:left="2160" w:hanging="360"/>
      </w:pPr>
      <w:rPr>
        <w:rFonts w:hint="default" w:ascii="Wingdings" w:hAnsi="Wingdings"/>
      </w:rPr>
    </w:lvl>
    <w:lvl w:ilvl="3" w:tplc="F91EB374">
      <w:start w:val="1"/>
      <w:numFmt w:val="bullet"/>
      <w:lvlText w:val=""/>
      <w:lvlJc w:val="left"/>
      <w:pPr>
        <w:ind w:left="2880" w:hanging="360"/>
      </w:pPr>
      <w:rPr>
        <w:rFonts w:hint="default" w:ascii="Symbol" w:hAnsi="Symbol"/>
      </w:rPr>
    </w:lvl>
    <w:lvl w:ilvl="4" w:tplc="03B6DB70">
      <w:start w:val="1"/>
      <w:numFmt w:val="bullet"/>
      <w:lvlText w:val="o"/>
      <w:lvlJc w:val="left"/>
      <w:pPr>
        <w:ind w:left="3600" w:hanging="360"/>
      </w:pPr>
      <w:rPr>
        <w:rFonts w:hint="default" w:ascii="Courier New" w:hAnsi="Courier New"/>
      </w:rPr>
    </w:lvl>
    <w:lvl w:ilvl="5" w:tplc="D5C6CAA4">
      <w:start w:val="1"/>
      <w:numFmt w:val="bullet"/>
      <w:lvlText w:val=""/>
      <w:lvlJc w:val="left"/>
      <w:pPr>
        <w:ind w:left="4320" w:hanging="360"/>
      </w:pPr>
      <w:rPr>
        <w:rFonts w:hint="default" w:ascii="Wingdings" w:hAnsi="Wingdings"/>
      </w:rPr>
    </w:lvl>
    <w:lvl w:ilvl="6" w:tplc="91CEFAA0">
      <w:start w:val="1"/>
      <w:numFmt w:val="bullet"/>
      <w:lvlText w:val=""/>
      <w:lvlJc w:val="left"/>
      <w:pPr>
        <w:ind w:left="5040" w:hanging="360"/>
      </w:pPr>
      <w:rPr>
        <w:rFonts w:hint="default" w:ascii="Symbol" w:hAnsi="Symbol"/>
      </w:rPr>
    </w:lvl>
    <w:lvl w:ilvl="7" w:tplc="9234521A">
      <w:start w:val="1"/>
      <w:numFmt w:val="bullet"/>
      <w:lvlText w:val="o"/>
      <w:lvlJc w:val="left"/>
      <w:pPr>
        <w:ind w:left="5760" w:hanging="360"/>
      </w:pPr>
      <w:rPr>
        <w:rFonts w:hint="default" w:ascii="Courier New" w:hAnsi="Courier New"/>
      </w:rPr>
    </w:lvl>
    <w:lvl w:ilvl="8" w:tplc="3D72A48C">
      <w:start w:val="1"/>
      <w:numFmt w:val="bullet"/>
      <w:lvlText w:val=""/>
      <w:lvlJc w:val="left"/>
      <w:pPr>
        <w:ind w:left="6480" w:hanging="360"/>
      </w:pPr>
      <w:rPr>
        <w:rFonts w:hint="default" w:ascii="Wingdings" w:hAnsi="Wingdings"/>
      </w:rPr>
    </w:lvl>
  </w:abstractNum>
  <w:num w:numId="1" w16cid:durableId="1566836854">
    <w:abstractNumId w:val="6"/>
  </w:num>
  <w:num w:numId="2" w16cid:durableId="777288141">
    <w:abstractNumId w:val="14"/>
  </w:num>
  <w:num w:numId="3" w16cid:durableId="357049242">
    <w:abstractNumId w:val="5"/>
  </w:num>
  <w:num w:numId="4" w16cid:durableId="1995333611">
    <w:abstractNumId w:val="1"/>
  </w:num>
  <w:num w:numId="5" w16cid:durableId="539973871">
    <w:abstractNumId w:val="3"/>
  </w:num>
  <w:num w:numId="6" w16cid:durableId="1521702418">
    <w:abstractNumId w:val="17"/>
  </w:num>
  <w:num w:numId="7" w16cid:durableId="1089352567">
    <w:abstractNumId w:val="13"/>
  </w:num>
  <w:num w:numId="8" w16cid:durableId="157233439">
    <w:abstractNumId w:val="12"/>
  </w:num>
  <w:num w:numId="9" w16cid:durableId="468673330">
    <w:abstractNumId w:val="19"/>
  </w:num>
  <w:num w:numId="10" w16cid:durableId="625544775">
    <w:abstractNumId w:val="4"/>
  </w:num>
  <w:num w:numId="11" w16cid:durableId="274674758">
    <w:abstractNumId w:val="11"/>
  </w:num>
  <w:num w:numId="12" w16cid:durableId="610817599">
    <w:abstractNumId w:val="10"/>
  </w:num>
  <w:num w:numId="13" w16cid:durableId="739522379">
    <w:abstractNumId w:val="2"/>
  </w:num>
  <w:num w:numId="14" w16cid:durableId="2048096097">
    <w:abstractNumId w:val="15"/>
  </w:num>
  <w:num w:numId="15" w16cid:durableId="801341012">
    <w:abstractNumId w:val="20"/>
  </w:num>
  <w:num w:numId="16" w16cid:durableId="1058237166">
    <w:abstractNumId w:val="9"/>
  </w:num>
  <w:num w:numId="17" w16cid:durableId="2086292055">
    <w:abstractNumId w:val="16"/>
  </w:num>
  <w:num w:numId="18" w16cid:durableId="965040596">
    <w:abstractNumId w:val="18"/>
  </w:num>
  <w:num w:numId="19" w16cid:durableId="955064450">
    <w:abstractNumId w:val="0"/>
  </w:num>
  <w:num w:numId="20" w16cid:durableId="1822186236">
    <w:abstractNumId w:val="8"/>
  </w:num>
  <w:num w:numId="21" w16cid:durableId="165414095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FB0301D"/>
    <w:rsid w:val="00000003"/>
    <w:rsid w:val="00001EAE"/>
    <w:rsid w:val="000031CA"/>
    <w:rsid w:val="000038DC"/>
    <w:rsid w:val="00003EEC"/>
    <w:rsid w:val="00004431"/>
    <w:rsid w:val="00012267"/>
    <w:rsid w:val="0001348C"/>
    <w:rsid w:val="00016438"/>
    <w:rsid w:val="000174DB"/>
    <w:rsid w:val="00023579"/>
    <w:rsid w:val="00023ED2"/>
    <w:rsid w:val="000268C9"/>
    <w:rsid w:val="00032FAF"/>
    <w:rsid w:val="00033B0D"/>
    <w:rsid w:val="00033C0C"/>
    <w:rsid w:val="00033C74"/>
    <w:rsid w:val="00034517"/>
    <w:rsid w:val="00034F9C"/>
    <w:rsid w:val="00035C5B"/>
    <w:rsid w:val="0004257F"/>
    <w:rsid w:val="00042FB2"/>
    <w:rsid w:val="000431F1"/>
    <w:rsid w:val="00043DA2"/>
    <w:rsid w:val="0004504B"/>
    <w:rsid w:val="00050A72"/>
    <w:rsid w:val="0005536B"/>
    <w:rsid w:val="0005554A"/>
    <w:rsid w:val="0006484D"/>
    <w:rsid w:val="00064B4A"/>
    <w:rsid w:val="00067C9E"/>
    <w:rsid w:val="000717AD"/>
    <w:rsid w:val="0007239D"/>
    <w:rsid w:val="00072515"/>
    <w:rsid w:val="000733C1"/>
    <w:rsid w:val="00080235"/>
    <w:rsid w:val="00080EC4"/>
    <w:rsid w:val="00081B51"/>
    <w:rsid w:val="0008440A"/>
    <w:rsid w:val="00086961"/>
    <w:rsid w:val="00087DE7"/>
    <w:rsid w:val="00087ECA"/>
    <w:rsid w:val="000A0616"/>
    <w:rsid w:val="000A09A9"/>
    <w:rsid w:val="000A2C19"/>
    <w:rsid w:val="000A4D17"/>
    <w:rsid w:val="000A60CA"/>
    <w:rsid w:val="000A625D"/>
    <w:rsid w:val="000A732D"/>
    <w:rsid w:val="000A7E62"/>
    <w:rsid w:val="000B095D"/>
    <w:rsid w:val="000B1052"/>
    <w:rsid w:val="000B1FB7"/>
    <w:rsid w:val="000B5148"/>
    <w:rsid w:val="000B64C8"/>
    <w:rsid w:val="000B6505"/>
    <w:rsid w:val="000C1362"/>
    <w:rsid w:val="000C1420"/>
    <w:rsid w:val="000C6348"/>
    <w:rsid w:val="000C6A43"/>
    <w:rsid w:val="000C7F3D"/>
    <w:rsid w:val="000D13B2"/>
    <w:rsid w:val="000D2F5A"/>
    <w:rsid w:val="000D4AC1"/>
    <w:rsid w:val="000D5795"/>
    <w:rsid w:val="000E17C4"/>
    <w:rsid w:val="000E344F"/>
    <w:rsid w:val="000E5D44"/>
    <w:rsid w:val="000F123C"/>
    <w:rsid w:val="000F2471"/>
    <w:rsid w:val="000F386C"/>
    <w:rsid w:val="000F415E"/>
    <w:rsid w:val="000F5A74"/>
    <w:rsid w:val="000F5F5B"/>
    <w:rsid w:val="000F7213"/>
    <w:rsid w:val="00101B2F"/>
    <w:rsid w:val="00101EAE"/>
    <w:rsid w:val="0010338C"/>
    <w:rsid w:val="00106B92"/>
    <w:rsid w:val="00106DED"/>
    <w:rsid w:val="00106FC8"/>
    <w:rsid w:val="00110331"/>
    <w:rsid w:val="001108A0"/>
    <w:rsid w:val="001136BA"/>
    <w:rsid w:val="001158C4"/>
    <w:rsid w:val="00116413"/>
    <w:rsid w:val="0012246E"/>
    <w:rsid w:val="00122796"/>
    <w:rsid w:val="001238B7"/>
    <w:rsid w:val="001252D2"/>
    <w:rsid w:val="00126227"/>
    <w:rsid w:val="00126E6B"/>
    <w:rsid w:val="00133435"/>
    <w:rsid w:val="00134AE1"/>
    <w:rsid w:val="0013548C"/>
    <w:rsid w:val="00137D70"/>
    <w:rsid w:val="00137E61"/>
    <w:rsid w:val="00140276"/>
    <w:rsid w:val="00140B82"/>
    <w:rsid w:val="00140BEA"/>
    <w:rsid w:val="00142387"/>
    <w:rsid w:val="001431F1"/>
    <w:rsid w:val="00143B45"/>
    <w:rsid w:val="00144651"/>
    <w:rsid w:val="00147955"/>
    <w:rsid w:val="001552AD"/>
    <w:rsid w:val="001608AF"/>
    <w:rsid w:val="00160A5E"/>
    <w:rsid w:val="00160C71"/>
    <w:rsid w:val="001637EB"/>
    <w:rsid w:val="001642F9"/>
    <w:rsid w:val="00165E15"/>
    <w:rsid w:val="00166AB5"/>
    <w:rsid w:val="00167FA7"/>
    <w:rsid w:val="001701D4"/>
    <w:rsid w:val="00170312"/>
    <w:rsid w:val="001712B8"/>
    <w:rsid w:val="00174657"/>
    <w:rsid w:val="001758CC"/>
    <w:rsid w:val="00177C26"/>
    <w:rsid w:val="00180095"/>
    <w:rsid w:val="00181E8E"/>
    <w:rsid w:val="00182154"/>
    <w:rsid w:val="00183151"/>
    <w:rsid w:val="001860D9"/>
    <w:rsid w:val="0018662C"/>
    <w:rsid w:val="0019211B"/>
    <w:rsid w:val="0019385A"/>
    <w:rsid w:val="001941F9"/>
    <w:rsid w:val="00194E98"/>
    <w:rsid w:val="001952A5"/>
    <w:rsid w:val="001A053E"/>
    <w:rsid w:val="001A32C7"/>
    <w:rsid w:val="001A4D10"/>
    <w:rsid w:val="001A5735"/>
    <w:rsid w:val="001A5F7E"/>
    <w:rsid w:val="001A61BD"/>
    <w:rsid w:val="001B1192"/>
    <w:rsid w:val="001B1FCA"/>
    <w:rsid w:val="001B4145"/>
    <w:rsid w:val="001B4910"/>
    <w:rsid w:val="001B7CFF"/>
    <w:rsid w:val="001C1EDD"/>
    <w:rsid w:val="001C25F5"/>
    <w:rsid w:val="001C3AF9"/>
    <w:rsid w:val="001C49D5"/>
    <w:rsid w:val="001C4C7E"/>
    <w:rsid w:val="001C67A1"/>
    <w:rsid w:val="001D237C"/>
    <w:rsid w:val="001D2FAF"/>
    <w:rsid w:val="001D3184"/>
    <w:rsid w:val="001D3948"/>
    <w:rsid w:val="001D41EA"/>
    <w:rsid w:val="001D5776"/>
    <w:rsid w:val="001D5F30"/>
    <w:rsid w:val="001E018A"/>
    <w:rsid w:val="001E0928"/>
    <w:rsid w:val="001E23C5"/>
    <w:rsid w:val="001E2847"/>
    <w:rsid w:val="001E6FB5"/>
    <w:rsid w:val="001F1204"/>
    <w:rsid w:val="001F6284"/>
    <w:rsid w:val="001F62BA"/>
    <w:rsid w:val="001F6C02"/>
    <w:rsid w:val="001F6C7F"/>
    <w:rsid w:val="001F76C3"/>
    <w:rsid w:val="001F76ED"/>
    <w:rsid w:val="00201FBF"/>
    <w:rsid w:val="0020401E"/>
    <w:rsid w:val="00205D41"/>
    <w:rsid w:val="00206FD7"/>
    <w:rsid w:val="00207C9D"/>
    <w:rsid w:val="00210405"/>
    <w:rsid w:val="002161D5"/>
    <w:rsid w:val="00220DFF"/>
    <w:rsid w:val="0022302E"/>
    <w:rsid w:val="00223502"/>
    <w:rsid w:val="0022670D"/>
    <w:rsid w:val="00226C76"/>
    <w:rsid w:val="00231201"/>
    <w:rsid w:val="00231E72"/>
    <w:rsid w:val="00232EA9"/>
    <w:rsid w:val="002342AE"/>
    <w:rsid w:val="00234881"/>
    <w:rsid w:val="0023634E"/>
    <w:rsid w:val="00237CA0"/>
    <w:rsid w:val="0024215B"/>
    <w:rsid w:val="002436C6"/>
    <w:rsid w:val="00243F4A"/>
    <w:rsid w:val="00247152"/>
    <w:rsid w:val="0025002D"/>
    <w:rsid w:val="0025232A"/>
    <w:rsid w:val="00252978"/>
    <w:rsid w:val="00253424"/>
    <w:rsid w:val="00254CC1"/>
    <w:rsid w:val="00256116"/>
    <w:rsid w:val="00257879"/>
    <w:rsid w:val="002617D1"/>
    <w:rsid w:val="002625EB"/>
    <w:rsid w:val="00264112"/>
    <w:rsid w:val="00265830"/>
    <w:rsid w:val="0026640C"/>
    <w:rsid w:val="00266D98"/>
    <w:rsid w:val="0026714A"/>
    <w:rsid w:val="00270627"/>
    <w:rsid w:val="002715C5"/>
    <w:rsid w:val="002728A6"/>
    <w:rsid w:val="002761A9"/>
    <w:rsid w:val="002805C4"/>
    <w:rsid w:val="00280BF9"/>
    <w:rsid w:val="0028614B"/>
    <w:rsid w:val="00290191"/>
    <w:rsid w:val="0029389A"/>
    <w:rsid w:val="002954B7"/>
    <w:rsid w:val="002959E1"/>
    <w:rsid w:val="00295B72"/>
    <w:rsid w:val="00295ED5"/>
    <w:rsid w:val="002A0064"/>
    <w:rsid w:val="002A2490"/>
    <w:rsid w:val="002A4F18"/>
    <w:rsid w:val="002A5F3D"/>
    <w:rsid w:val="002A6086"/>
    <w:rsid w:val="002A6547"/>
    <w:rsid w:val="002A6A97"/>
    <w:rsid w:val="002A6B1D"/>
    <w:rsid w:val="002A72F3"/>
    <w:rsid w:val="002A736D"/>
    <w:rsid w:val="002A7B23"/>
    <w:rsid w:val="002B10E0"/>
    <w:rsid w:val="002B18F8"/>
    <w:rsid w:val="002B1DAB"/>
    <w:rsid w:val="002B43FB"/>
    <w:rsid w:val="002B5A87"/>
    <w:rsid w:val="002B6B5B"/>
    <w:rsid w:val="002B7532"/>
    <w:rsid w:val="002B7A61"/>
    <w:rsid w:val="002C1082"/>
    <w:rsid w:val="002C1F93"/>
    <w:rsid w:val="002C2410"/>
    <w:rsid w:val="002C5216"/>
    <w:rsid w:val="002D09F4"/>
    <w:rsid w:val="002D15CF"/>
    <w:rsid w:val="002D1BE9"/>
    <w:rsid w:val="002D2AC6"/>
    <w:rsid w:val="002D2B6D"/>
    <w:rsid w:val="002D3B12"/>
    <w:rsid w:val="002D4865"/>
    <w:rsid w:val="002E186C"/>
    <w:rsid w:val="002E1961"/>
    <w:rsid w:val="002E4C13"/>
    <w:rsid w:val="002E65D6"/>
    <w:rsid w:val="002E7132"/>
    <w:rsid w:val="002F13E4"/>
    <w:rsid w:val="002F1C56"/>
    <w:rsid w:val="002F2170"/>
    <w:rsid w:val="002F26E9"/>
    <w:rsid w:val="002F3932"/>
    <w:rsid w:val="002F448A"/>
    <w:rsid w:val="00305DA4"/>
    <w:rsid w:val="00310BB5"/>
    <w:rsid w:val="0031170C"/>
    <w:rsid w:val="00313C86"/>
    <w:rsid w:val="00313D9E"/>
    <w:rsid w:val="0031425E"/>
    <w:rsid w:val="00315DEF"/>
    <w:rsid w:val="003161C2"/>
    <w:rsid w:val="00316FB8"/>
    <w:rsid w:val="00320016"/>
    <w:rsid w:val="003202CE"/>
    <w:rsid w:val="0032042A"/>
    <w:rsid w:val="003220EF"/>
    <w:rsid w:val="0032358E"/>
    <w:rsid w:val="00327262"/>
    <w:rsid w:val="00327E2F"/>
    <w:rsid w:val="00330577"/>
    <w:rsid w:val="00330918"/>
    <w:rsid w:val="00331FD3"/>
    <w:rsid w:val="00332648"/>
    <w:rsid w:val="00332D57"/>
    <w:rsid w:val="00333ED9"/>
    <w:rsid w:val="00334ECA"/>
    <w:rsid w:val="00336C10"/>
    <w:rsid w:val="00344736"/>
    <w:rsid w:val="0034476E"/>
    <w:rsid w:val="00344F98"/>
    <w:rsid w:val="003507DC"/>
    <w:rsid w:val="00353FDE"/>
    <w:rsid w:val="00357DBB"/>
    <w:rsid w:val="0036133F"/>
    <w:rsid w:val="00362705"/>
    <w:rsid w:val="00363359"/>
    <w:rsid w:val="003641C1"/>
    <w:rsid w:val="00364BD4"/>
    <w:rsid w:val="00366A9A"/>
    <w:rsid w:val="003676EB"/>
    <w:rsid w:val="003746AB"/>
    <w:rsid w:val="0037606C"/>
    <w:rsid w:val="003815F6"/>
    <w:rsid w:val="0038221B"/>
    <w:rsid w:val="00383814"/>
    <w:rsid w:val="003929B5"/>
    <w:rsid w:val="00392E3E"/>
    <w:rsid w:val="0039447B"/>
    <w:rsid w:val="003959C7"/>
    <w:rsid w:val="003A5148"/>
    <w:rsid w:val="003B3B14"/>
    <w:rsid w:val="003B54FC"/>
    <w:rsid w:val="003B5CDC"/>
    <w:rsid w:val="003B641E"/>
    <w:rsid w:val="003C1EA5"/>
    <w:rsid w:val="003C317A"/>
    <w:rsid w:val="003C57D1"/>
    <w:rsid w:val="003C60A1"/>
    <w:rsid w:val="003C673E"/>
    <w:rsid w:val="003C7D7A"/>
    <w:rsid w:val="003C7F83"/>
    <w:rsid w:val="003D072B"/>
    <w:rsid w:val="003D0A87"/>
    <w:rsid w:val="003D24FA"/>
    <w:rsid w:val="003D42D0"/>
    <w:rsid w:val="003D4FDC"/>
    <w:rsid w:val="003E0491"/>
    <w:rsid w:val="003E18AD"/>
    <w:rsid w:val="003E39C4"/>
    <w:rsid w:val="003E4234"/>
    <w:rsid w:val="003E49E7"/>
    <w:rsid w:val="003E4B5B"/>
    <w:rsid w:val="003E6661"/>
    <w:rsid w:val="003E71DB"/>
    <w:rsid w:val="003E7C6C"/>
    <w:rsid w:val="003F0538"/>
    <w:rsid w:val="003F0EA1"/>
    <w:rsid w:val="003F1FD3"/>
    <w:rsid w:val="003F5373"/>
    <w:rsid w:val="003F569A"/>
    <w:rsid w:val="003F6FF0"/>
    <w:rsid w:val="003F7FD0"/>
    <w:rsid w:val="00401DA1"/>
    <w:rsid w:val="004032E5"/>
    <w:rsid w:val="00404210"/>
    <w:rsid w:val="00404543"/>
    <w:rsid w:val="00404972"/>
    <w:rsid w:val="00405750"/>
    <w:rsid w:val="00405CAE"/>
    <w:rsid w:val="00405D9D"/>
    <w:rsid w:val="00415A22"/>
    <w:rsid w:val="00416116"/>
    <w:rsid w:val="00417474"/>
    <w:rsid w:val="00420B80"/>
    <w:rsid w:val="00424680"/>
    <w:rsid w:val="0042633F"/>
    <w:rsid w:val="00426675"/>
    <w:rsid w:val="00426E78"/>
    <w:rsid w:val="00431DE9"/>
    <w:rsid w:val="00435DEE"/>
    <w:rsid w:val="004360DE"/>
    <w:rsid w:val="00436C3E"/>
    <w:rsid w:val="00437FB4"/>
    <w:rsid w:val="0045159D"/>
    <w:rsid w:val="00454356"/>
    <w:rsid w:val="00455E42"/>
    <w:rsid w:val="00456777"/>
    <w:rsid w:val="00456E9C"/>
    <w:rsid w:val="00461270"/>
    <w:rsid w:val="0046286C"/>
    <w:rsid w:val="00462956"/>
    <w:rsid w:val="00464F74"/>
    <w:rsid w:val="004653CE"/>
    <w:rsid w:val="00467090"/>
    <w:rsid w:val="00467689"/>
    <w:rsid w:val="00467F3D"/>
    <w:rsid w:val="004736BE"/>
    <w:rsid w:val="00473DE5"/>
    <w:rsid w:val="00474097"/>
    <w:rsid w:val="00474E59"/>
    <w:rsid w:val="0047734A"/>
    <w:rsid w:val="00477C85"/>
    <w:rsid w:val="00481273"/>
    <w:rsid w:val="004859B7"/>
    <w:rsid w:val="0048676A"/>
    <w:rsid w:val="00490352"/>
    <w:rsid w:val="00490E86"/>
    <w:rsid w:val="004910B3"/>
    <w:rsid w:val="00491BA7"/>
    <w:rsid w:val="00492352"/>
    <w:rsid w:val="00494108"/>
    <w:rsid w:val="004968A7"/>
    <w:rsid w:val="004968F1"/>
    <w:rsid w:val="00497283"/>
    <w:rsid w:val="004A0185"/>
    <w:rsid w:val="004A0DCD"/>
    <w:rsid w:val="004A0F49"/>
    <w:rsid w:val="004A280E"/>
    <w:rsid w:val="004A2833"/>
    <w:rsid w:val="004A306F"/>
    <w:rsid w:val="004A3238"/>
    <w:rsid w:val="004A57B3"/>
    <w:rsid w:val="004A7B58"/>
    <w:rsid w:val="004B1847"/>
    <w:rsid w:val="004B3688"/>
    <w:rsid w:val="004B3A0B"/>
    <w:rsid w:val="004B4516"/>
    <w:rsid w:val="004B4EFD"/>
    <w:rsid w:val="004B51EA"/>
    <w:rsid w:val="004B5247"/>
    <w:rsid w:val="004B66D3"/>
    <w:rsid w:val="004B6F4A"/>
    <w:rsid w:val="004C181F"/>
    <w:rsid w:val="004C186F"/>
    <w:rsid w:val="004C1BBE"/>
    <w:rsid w:val="004C2917"/>
    <w:rsid w:val="004C36F1"/>
    <w:rsid w:val="004C3B86"/>
    <w:rsid w:val="004C70A8"/>
    <w:rsid w:val="004D0AAC"/>
    <w:rsid w:val="004D573C"/>
    <w:rsid w:val="004D6984"/>
    <w:rsid w:val="004E5493"/>
    <w:rsid w:val="004E742C"/>
    <w:rsid w:val="004F09A8"/>
    <w:rsid w:val="004F1197"/>
    <w:rsid w:val="004F13F8"/>
    <w:rsid w:val="004F2968"/>
    <w:rsid w:val="004F54F1"/>
    <w:rsid w:val="004F59B8"/>
    <w:rsid w:val="004F6FD5"/>
    <w:rsid w:val="00505F83"/>
    <w:rsid w:val="005060EB"/>
    <w:rsid w:val="0051006D"/>
    <w:rsid w:val="00510E16"/>
    <w:rsid w:val="00512002"/>
    <w:rsid w:val="00513794"/>
    <w:rsid w:val="00516CB9"/>
    <w:rsid w:val="00521FBB"/>
    <w:rsid w:val="00522D55"/>
    <w:rsid w:val="00525F56"/>
    <w:rsid w:val="00531B76"/>
    <w:rsid w:val="00531C96"/>
    <w:rsid w:val="005322A4"/>
    <w:rsid w:val="0053432E"/>
    <w:rsid w:val="005361A7"/>
    <w:rsid w:val="00542919"/>
    <w:rsid w:val="005443C3"/>
    <w:rsid w:val="005449FD"/>
    <w:rsid w:val="00545BA5"/>
    <w:rsid w:val="00546ED0"/>
    <w:rsid w:val="00550E9C"/>
    <w:rsid w:val="00552802"/>
    <w:rsid w:val="00552B62"/>
    <w:rsid w:val="00552D77"/>
    <w:rsid w:val="00553916"/>
    <w:rsid w:val="005541B0"/>
    <w:rsid w:val="0055440A"/>
    <w:rsid w:val="0055635B"/>
    <w:rsid w:val="005573DB"/>
    <w:rsid w:val="005604DE"/>
    <w:rsid w:val="00563FFA"/>
    <w:rsid w:val="00564E41"/>
    <w:rsid w:val="005659CD"/>
    <w:rsid w:val="00570145"/>
    <w:rsid w:val="00570537"/>
    <w:rsid w:val="00570555"/>
    <w:rsid w:val="00575029"/>
    <w:rsid w:val="00575116"/>
    <w:rsid w:val="00575F64"/>
    <w:rsid w:val="00576331"/>
    <w:rsid w:val="00576526"/>
    <w:rsid w:val="0058185F"/>
    <w:rsid w:val="00582494"/>
    <w:rsid w:val="00583F8F"/>
    <w:rsid w:val="00585795"/>
    <w:rsid w:val="00586C4D"/>
    <w:rsid w:val="00587213"/>
    <w:rsid w:val="00592AEA"/>
    <w:rsid w:val="00593236"/>
    <w:rsid w:val="005A04E4"/>
    <w:rsid w:val="005A057E"/>
    <w:rsid w:val="005A353F"/>
    <w:rsid w:val="005A5E3F"/>
    <w:rsid w:val="005A65DB"/>
    <w:rsid w:val="005B0D41"/>
    <w:rsid w:val="005B348D"/>
    <w:rsid w:val="005B35C1"/>
    <w:rsid w:val="005B4D17"/>
    <w:rsid w:val="005B72B9"/>
    <w:rsid w:val="005C41BC"/>
    <w:rsid w:val="005C52BA"/>
    <w:rsid w:val="005D0142"/>
    <w:rsid w:val="005D1664"/>
    <w:rsid w:val="005D2DCA"/>
    <w:rsid w:val="005D38BA"/>
    <w:rsid w:val="005D3D99"/>
    <w:rsid w:val="005D5213"/>
    <w:rsid w:val="005E0BF4"/>
    <w:rsid w:val="005E10D6"/>
    <w:rsid w:val="005E1A3B"/>
    <w:rsid w:val="005E468E"/>
    <w:rsid w:val="005E5479"/>
    <w:rsid w:val="005E7639"/>
    <w:rsid w:val="005F07DC"/>
    <w:rsid w:val="005F0F65"/>
    <w:rsid w:val="005F2DC4"/>
    <w:rsid w:val="005F44B3"/>
    <w:rsid w:val="005F6D1A"/>
    <w:rsid w:val="00602010"/>
    <w:rsid w:val="00602E73"/>
    <w:rsid w:val="006034BA"/>
    <w:rsid w:val="0060384C"/>
    <w:rsid w:val="00604177"/>
    <w:rsid w:val="00604840"/>
    <w:rsid w:val="00604FC6"/>
    <w:rsid w:val="00606BD8"/>
    <w:rsid w:val="00610DED"/>
    <w:rsid w:val="006111F5"/>
    <w:rsid w:val="00613B1E"/>
    <w:rsid w:val="00621233"/>
    <w:rsid w:val="00623E37"/>
    <w:rsid w:val="00624131"/>
    <w:rsid w:val="00630AF2"/>
    <w:rsid w:val="00630C12"/>
    <w:rsid w:val="00631280"/>
    <w:rsid w:val="00632B76"/>
    <w:rsid w:val="0063709B"/>
    <w:rsid w:val="0064229E"/>
    <w:rsid w:val="00642666"/>
    <w:rsid w:val="00642A88"/>
    <w:rsid w:val="006448DA"/>
    <w:rsid w:val="00647138"/>
    <w:rsid w:val="00647C67"/>
    <w:rsid w:val="00650710"/>
    <w:rsid w:val="00651FA5"/>
    <w:rsid w:val="006522A3"/>
    <w:rsid w:val="00653771"/>
    <w:rsid w:val="006549A6"/>
    <w:rsid w:val="00655278"/>
    <w:rsid w:val="00655E1B"/>
    <w:rsid w:val="006563BA"/>
    <w:rsid w:val="006577B8"/>
    <w:rsid w:val="00657C54"/>
    <w:rsid w:val="00660F18"/>
    <w:rsid w:val="0066288C"/>
    <w:rsid w:val="006635EA"/>
    <w:rsid w:val="00670980"/>
    <w:rsid w:val="006722A0"/>
    <w:rsid w:val="00672C85"/>
    <w:rsid w:val="00680E1F"/>
    <w:rsid w:val="00681EB0"/>
    <w:rsid w:val="00683EFF"/>
    <w:rsid w:val="0068452C"/>
    <w:rsid w:val="00686B7F"/>
    <w:rsid w:val="0068722F"/>
    <w:rsid w:val="0069170C"/>
    <w:rsid w:val="006921A5"/>
    <w:rsid w:val="0069364C"/>
    <w:rsid w:val="006939C4"/>
    <w:rsid w:val="00694E60"/>
    <w:rsid w:val="00695635"/>
    <w:rsid w:val="006A27F7"/>
    <w:rsid w:val="006A5CF3"/>
    <w:rsid w:val="006A6C63"/>
    <w:rsid w:val="006B14BC"/>
    <w:rsid w:val="006B1C4D"/>
    <w:rsid w:val="006B51D8"/>
    <w:rsid w:val="006B51F1"/>
    <w:rsid w:val="006B5319"/>
    <w:rsid w:val="006B596F"/>
    <w:rsid w:val="006B6961"/>
    <w:rsid w:val="006B733D"/>
    <w:rsid w:val="006C44BC"/>
    <w:rsid w:val="006C4591"/>
    <w:rsid w:val="006C66F0"/>
    <w:rsid w:val="006C6B14"/>
    <w:rsid w:val="006C7197"/>
    <w:rsid w:val="006C7D10"/>
    <w:rsid w:val="006D0450"/>
    <w:rsid w:val="006D1323"/>
    <w:rsid w:val="006D2604"/>
    <w:rsid w:val="006D322C"/>
    <w:rsid w:val="006D3321"/>
    <w:rsid w:val="006D4D13"/>
    <w:rsid w:val="006D5C05"/>
    <w:rsid w:val="006E0D54"/>
    <w:rsid w:val="006E1CC6"/>
    <w:rsid w:val="006E535C"/>
    <w:rsid w:val="006E62A8"/>
    <w:rsid w:val="006F0442"/>
    <w:rsid w:val="006F170C"/>
    <w:rsid w:val="006F1D12"/>
    <w:rsid w:val="006F3D43"/>
    <w:rsid w:val="006F52BE"/>
    <w:rsid w:val="006F5DF4"/>
    <w:rsid w:val="006F6392"/>
    <w:rsid w:val="006F6984"/>
    <w:rsid w:val="00701C6A"/>
    <w:rsid w:val="00703B9A"/>
    <w:rsid w:val="0070667D"/>
    <w:rsid w:val="007103A2"/>
    <w:rsid w:val="00710782"/>
    <w:rsid w:val="00711732"/>
    <w:rsid w:val="0071200D"/>
    <w:rsid w:val="00714AB2"/>
    <w:rsid w:val="007167B0"/>
    <w:rsid w:val="00720218"/>
    <w:rsid w:val="00722FA5"/>
    <w:rsid w:val="00723688"/>
    <w:rsid w:val="00727C51"/>
    <w:rsid w:val="0073145B"/>
    <w:rsid w:val="007360F9"/>
    <w:rsid w:val="00736BF0"/>
    <w:rsid w:val="00745E25"/>
    <w:rsid w:val="00746586"/>
    <w:rsid w:val="00747F65"/>
    <w:rsid w:val="00750EA9"/>
    <w:rsid w:val="00752A6B"/>
    <w:rsid w:val="00752B7B"/>
    <w:rsid w:val="007538E6"/>
    <w:rsid w:val="0075405F"/>
    <w:rsid w:val="00754AE8"/>
    <w:rsid w:val="00755B82"/>
    <w:rsid w:val="007562BF"/>
    <w:rsid w:val="007575E2"/>
    <w:rsid w:val="007579BA"/>
    <w:rsid w:val="00757F6A"/>
    <w:rsid w:val="007605C7"/>
    <w:rsid w:val="00761BCA"/>
    <w:rsid w:val="00763362"/>
    <w:rsid w:val="00767B45"/>
    <w:rsid w:val="00771CCA"/>
    <w:rsid w:val="00772DC6"/>
    <w:rsid w:val="00773DC7"/>
    <w:rsid w:val="007765DC"/>
    <w:rsid w:val="0077720E"/>
    <w:rsid w:val="00780557"/>
    <w:rsid w:val="007805EC"/>
    <w:rsid w:val="00781664"/>
    <w:rsid w:val="00782970"/>
    <w:rsid w:val="00783491"/>
    <w:rsid w:val="00787EB6"/>
    <w:rsid w:val="00792A49"/>
    <w:rsid w:val="0079543C"/>
    <w:rsid w:val="00795B0A"/>
    <w:rsid w:val="00797130"/>
    <w:rsid w:val="007A0C00"/>
    <w:rsid w:val="007A1046"/>
    <w:rsid w:val="007A31AB"/>
    <w:rsid w:val="007A4160"/>
    <w:rsid w:val="007A56F9"/>
    <w:rsid w:val="007A5921"/>
    <w:rsid w:val="007A7787"/>
    <w:rsid w:val="007B312F"/>
    <w:rsid w:val="007B3D4F"/>
    <w:rsid w:val="007C059E"/>
    <w:rsid w:val="007C264D"/>
    <w:rsid w:val="007C7EAD"/>
    <w:rsid w:val="007D2362"/>
    <w:rsid w:val="007D3EF0"/>
    <w:rsid w:val="007D44B8"/>
    <w:rsid w:val="007D7857"/>
    <w:rsid w:val="007E0647"/>
    <w:rsid w:val="007E0D11"/>
    <w:rsid w:val="007E16FA"/>
    <w:rsid w:val="007E2631"/>
    <w:rsid w:val="007E3EAA"/>
    <w:rsid w:val="007E4E68"/>
    <w:rsid w:val="007E59A2"/>
    <w:rsid w:val="007F0BFA"/>
    <w:rsid w:val="007F0D58"/>
    <w:rsid w:val="007F364A"/>
    <w:rsid w:val="007F3C24"/>
    <w:rsid w:val="007F40EC"/>
    <w:rsid w:val="007F5DA7"/>
    <w:rsid w:val="007F766B"/>
    <w:rsid w:val="00800A5A"/>
    <w:rsid w:val="00801BD1"/>
    <w:rsid w:val="00803458"/>
    <w:rsid w:val="00803B1A"/>
    <w:rsid w:val="00803CF2"/>
    <w:rsid w:val="00805CE9"/>
    <w:rsid w:val="0080751B"/>
    <w:rsid w:val="00810124"/>
    <w:rsid w:val="0081072A"/>
    <w:rsid w:val="0081163B"/>
    <w:rsid w:val="008124DB"/>
    <w:rsid w:val="008127FC"/>
    <w:rsid w:val="008229FD"/>
    <w:rsid w:val="00824548"/>
    <w:rsid w:val="00824F44"/>
    <w:rsid w:val="008251F3"/>
    <w:rsid w:val="00830CF8"/>
    <w:rsid w:val="00831A36"/>
    <w:rsid w:val="0083577A"/>
    <w:rsid w:val="0083717C"/>
    <w:rsid w:val="00840690"/>
    <w:rsid w:val="00841242"/>
    <w:rsid w:val="00841DE1"/>
    <w:rsid w:val="0084356C"/>
    <w:rsid w:val="00843FC5"/>
    <w:rsid w:val="008518A0"/>
    <w:rsid w:val="00856D42"/>
    <w:rsid w:val="00857C3A"/>
    <w:rsid w:val="00862661"/>
    <w:rsid w:val="00866FC9"/>
    <w:rsid w:val="00867238"/>
    <w:rsid w:val="008673C7"/>
    <w:rsid w:val="00867F17"/>
    <w:rsid w:val="00870A26"/>
    <w:rsid w:val="0087235F"/>
    <w:rsid w:val="00873C12"/>
    <w:rsid w:val="0087565C"/>
    <w:rsid w:val="00875B41"/>
    <w:rsid w:val="00877482"/>
    <w:rsid w:val="00877BE7"/>
    <w:rsid w:val="00877DD0"/>
    <w:rsid w:val="00877F02"/>
    <w:rsid w:val="00884315"/>
    <w:rsid w:val="00885281"/>
    <w:rsid w:val="008874D9"/>
    <w:rsid w:val="00890CB3"/>
    <w:rsid w:val="00891FB8"/>
    <w:rsid w:val="00892832"/>
    <w:rsid w:val="008972A0"/>
    <w:rsid w:val="008972CB"/>
    <w:rsid w:val="008A0052"/>
    <w:rsid w:val="008A1411"/>
    <w:rsid w:val="008B166B"/>
    <w:rsid w:val="008B39C4"/>
    <w:rsid w:val="008B5821"/>
    <w:rsid w:val="008B665D"/>
    <w:rsid w:val="008B7575"/>
    <w:rsid w:val="008B776E"/>
    <w:rsid w:val="008C0B4C"/>
    <w:rsid w:val="008C13B0"/>
    <w:rsid w:val="008C6F38"/>
    <w:rsid w:val="008C72EB"/>
    <w:rsid w:val="008D1CC9"/>
    <w:rsid w:val="008D2FCF"/>
    <w:rsid w:val="008D310A"/>
    <w:rsid w:val="008D3EB5"/>
    <w:rsid w:val="008E0241"/>
    <w:rsid w:val="008E10B3"/>
    <w:rsid w:val="008E2908"/>
    <w:rsid w:val="008E2B72"/>
    <w:rsid w:val="008E4057"/>
    <w:rsid w:val="008E4773"/>
    <w:rsid w:val="008E52D7"/>
    <w:rsid w:val="008E7404"/>
    <w:rsid w:val="008EB11B"/>
    <w:rsid w:val="008F35A5"/>
    <w:rsid w:val="008F45F8"/>
    <w:rsid w:val="008F4C78"/>
    <w:rsid w:val="008F70EE"/>
    <w:rsid w:val="009012D1"/>
    <w:rsid w:val="0090561A"/>
    <w:rsid w:val="00905D83"/>
    <w:rsid w:val="00906E0C"/>
    <w:rsid w:val="00914235"/>
    <w:rsid w:val="00915263"/>
    <w:rsid w:val="0091595E"/>
    <w:rsid w:val="009160F6"/>
    <w:rsid w:val="00920024"/>
    <w:rsid w:val="009208D3"/>
    <w:rsid w:val="00922D3F"/>
    <w:rsid w:val="009251D7"/>
    <w:rsid w:val="009307FD"/>
    <w:rsid w:val="0093243D"/>
    <w:rsid w:val="00932705"/>
    <w:rsid w:val="00934323"/>
    <w:rsid w:val="00937A35"/>
    <w:rsid w:val="00940178"/>
    <w:rsid w:val="00940609"/>
    <w:rsid w:val="0094383A"/>
    <w:rsid w:val="009445CC"/>
    <w:rsid w:val="00946A58"/>
    <w:rsid w:val="00947AA4"/>
    <w:rsid w:val="0095295F"/>
    <w:rsid w:val="00957EEE"/>
    <w:rsid w:val="00965FA0"/>
    <w:rsid w:val="00966F0B"/>
    <w:rsid w:val="0096726F"/>
    <w:rsid w:val="009720A4"/>
    <w:rsid w:val="00972984"/>
    <w:rsid w:val="00973BA2"/>
    <w:rsid w:val="00981CC5"/>
    <w:rsid w:val="00982F13"/>
    <w:rsid w:val="009830B6"/>
    <w:rsid w:val="00983860"/>
    <w:rsid w:val="00985641"/>
    <w:rsid w:val="0098565D"/>
    <w:rsid w:val="00986288"/>
    <w:rsid w:val="0099023C"/>
    <w:rsid w:val="00992AF7"/>
    <w:rsid w:val="00993054"/>
    <w:rsid w:val="0099429B"/>
    <w:rsid w:val="00996DAA"/>
    <w:rsid w:val="00997AB0"/>
    <w:rsid w:val="009A3DA3"/>
    <w:rsid w:val="009A7C1A"/>
    <w:rsid w:val="009B0CBB"/>
    <w:rsid w:val="009B229C"/>
    <w:rsid w:val="009B3579"/>
    <w:rsid w:val="009B419C"/>
    <w:rsid w:val="009B45F3"/>
    <w:rsid w:val="009B6200"/>
    <w:rsid w:val="009B6A3F"/>
    <w:rsid w:val="009B6D19"/>
    <w:rsid w:val="009B793A"/>
    <w:rsid w:val="009C2CD7"/>
    <w:rsid w:val="009C531B"/>
    <w:rsid w:val="009D0303"/>
    <w:rsid w:val="009D04A9"/>
    <w:rsid w:val="009D112F"/>
    <w:rsid w:val="009D1ED2"/>
    <w:rsid w:val="009D29F3"/>
    <w:rsid w:val="009D38BA"/>
    <w:rsid w:val="009D516C"/>
    <w:rsid w:val="009D5196"/>
    <w:rsid w:val="009D65C5"/>
    <w:rsid w:val="009D7300"/>
    <w:rsid w:val="009E3741"/>
    <w:rsid w:val="009E38EE"/>
    <w:rsid w:val="009E3C1F"/>
    <w:rsid w:val="009E4FFF"/>
    <w:rsid w:val="009E5008"/>
    <w:rsid w:val="009E69AD"/>
    <w:rsid w:val="009F03E1"/>
    <w:rsid w:val="009F1C13"/>
    <w:rsid w:val="009F1F25"/>
    <w:rsid w:val="009F3104"/>
    <w:rsid w:val="009F58DA"/>
    <w:rsid w:val="009F5C8A"/>
    <w:rsid w:val="00A000A5"/>
    <w:rsid w:val="00A00156"/>
    <w:rsid w:val="00A00197"/>
    <w:rsid w:val="00A00346"/>
    <w:rsid w:val="00A0112C"/>
    <w:rsid w:val="00A01168"/>
    <w:rsid w:val="00A01A18"/>
    <w:rsid w:val="00A06DE8"/>
    <w:rsid w:val="00A1062F"/>
    <w:rsid w:val="00A1107A"/>
    <w:rsid w:val="00A138CD"/>
    <w:rsid w:val="00A13C46"/>
    <w:rsid w:val="00A164CE"/>
    <w:rsid w:val="00A229F0"/>
    <w:rsid w:val="00A23E99"/>
    <w:rsid w:val="00A244B0"/>
    <w:rsid w:val="00A25775"/>
    <w:rsid w:val="00A264EF"/>
    <w:rsid w:val="00A31911"/>
    <w:rsid w:val="00A32698"/>
    <w:rsid w:val="00A331B3"/>
    <w:rsid w:val="00A33C57"/>
    <w:rsid w:val="00A3543C"/>
    <w:rsid w:val="00A35C9D"/>
    <w:rsid w:val="00A372F4"/>
    <w:rsid w:val="00A426DC"/>
    <w:rsid w:val="00A44622"/>
    <w:rsid w:val="00A44F1C"/>
    <w:rsid w:val="00A46AB0"/>
    <w:rsid w:val="00A47A37"/>
    <w:rsid w:val="00A50FD6"/>
    <w:rsid w:val="00A52FFC"/>
    <w:rsid w:val="00A5416E"/>
    <w:rsid w:val="00A5516F"/>
    <w:rsid w:val="00A55280"/>
    <w:rsid w:val="00A57F08"/>
    <w:rsid w:val="00A61452"/>
    <w:rsid w:val="00A63D74"/>
    <w:rsid w:val="00A649F7"/>
    <w:rsid w:val="00A671E1"/>
    <w:rsid w:val="00A673A9"/>
    <w:rsid w:val="00A67446"/>
    <w:rsid w:val="00A70F86"/>
    <w:rsid w:val="00A73516"/>
    <w:rsid w:val="00A73ABF"/>
    <w:rsid w:val="00A76FF5"/>
    <w:rsid w:val="00A777EB"/>
    <w:rsid w:val="00A808CA"/>
    <w:rsid w:val="00A81E47"/>
    <w:rsid w:val="00A8251B"/>
    <w:rsid w:val="00A83AEE"/>
    <w:rsid w:val="00A871FC"/>
    <w:rsid w:val="00A87D39"/>
    <w:rsid w:val="00A90755"/>
    <w:rsid w:val="00A91492"/>
    <w:rsid w:val="00A92C95"/>
    <w:rsid w:val="00A94BED"/>
    <w:rsid w:val="00A95421"/>
    <w:rsid w:val="00A961FD"/>
    <w:rsid w:val="00A964FB"/>
    <w:rsid w:val="00AA052B"/>
    <w:rsid w:val="00AA1D9F"/>
    <w:rsid w:val="00AA2C9E"/>
    <w:rsid w:val="00AA30FC"/>
    <w:rsid w:val="00AA3FB9"/>
    <w:rsid w:val="00AA4AB7"/>
    <w:rsid w:val="00AA5B88"/>
    <w:rsid w:val="00AB0BB8"/>
    <w:rsid w:val="00AB0E5F"/>
    <w:rsid w:val="00AB0FE6"/>
    <w:rsid w:val="00AB13D6"/>
    <w:rsid w:val="00AB1542"/>
    <w:rsid w:val="00AB4742"/>
    <w:rsid w:val="00AB66A6"/>
    <w:rsid w:val="00AC014E"/>
    <w:rsid w:val="00AC0FD5"/>
    <w:rsid w:val="00AC11BA"/>
    <w:rsid w:val="00AC2CC8"/>
    <w:rsid w:val="00AC45F9"/>
    <w:rsid w:val="00AC5229"/>
    <w:rsid w:val="00AC645E"/>
    <w:rsid w:val="00AC71D9"/>
    <w:rsid w:val="00AC73C8"/>
    <w:rsid w:val="00AD0929"/>
    <w:rsid w:val="00AD111E"/>
    <w:rsid w:val="00AD4C48"/>
    <w:rsid w:val="00AD57FE"/>
    <w:rsid w:val="00AE2790"/>
    <w:rsid w:val="00AE2C69"/>
    <w:rsid w:val="00AE33C6"/>
    <w:rsid w:val="00AE3C3C"/>
    <w:rsid w:val="00AE49BB"/>
    <w:rsid w:val="00AE50EC"/>
    <w:rsid w:val="00AE5EEE"/>
    <w:rsid w:val="00AF0DE1"/>
    <w:rsid w:val="00B005FF"/>
    <w:rsid w:val="00B017AE"/>
    <w:rsid w:val="00B02260"/>
    <w:rsid w:val="00B02F6D"/>
    <w:rsid w:val="00B0321E"/>
    <w:rsid w:val="00B03CA9"/>
    <w:rsid w:val="00B06AD8"/>
    <w:rsid w:val="00B100EE"/>
    <w:rsid w:val="00B111A4"/>
    <w:rsid w:val="00B12A71"/>
    <w:rsid w:val="00B14934"/>
    <w:rsid w:val="00B15E4A"/>
    <w:rsid w:val="00B1619D"/>
    <w:rsid w:val="00B16E9C"/>
    <w:rsid w:val="00B16F85"/>
    <w:rsid w:val="00B21990"/>
    <w:rsid w:val="00B21BAD"/>
    <w:rsid w:val="00B228BE"/>
    <w:rsid w:val="00B22A0C"/>
    <w:rsid w:val="00B23116"/>
    <w:rsid w:val="00B245E4"/>
    <w:rsid w:val="00B30273"/>
    <w:rsid w:val="00B32295"/>
    <w:rsid w:val="00B325C1"/>
    <w:rsid w:val="00B33629"/>
    <w:rsid w:val="00B40AA6"/>
    <w:rsid w:val="00B42415"/>
    <w:rsid w:val="00B43B24"/>
    <w:rsid w:val="00B44572"/>
    <w:rsid w:val="00B4540A"/>
    <w:rsid w:val="00B4587F"/>
    <w:rsid w:val="00B458C1"/>
    <w:rsid w:val="00B45A58"/>
    <w:rsid w:val="00B475DA"/>
    <w:rsid w:val="00B477E9"/>
    <w:rsid w:val="00B4781D"/>
    <w:rsid w:val="00B47FE3"/>
    <w:rsid w:val="00B5087D"/>
    <w:rsid w:val="00B50C8F"/>
    <w:rsid w:val="00B51757"/>
    <w:rsid w:val="00B5291E"/>
    <w:rsid w:val="00B558A1"/>
    <w:rsid w:val="00B64708"/>
    <w:rsid w:val="00B6715D"/>
    <w:rsid w:val="00B70ABE"/>
    <w:rsid w:val="00B752E7"/>
    <w:rsid w:val="00B75BB0"/>
    <w:rsid w:val="00B7743B"/>
    <w:rsid w:val="00B77AC6"/>
    <w:rsid w:val="00B82302"/>
    <w:rsid w:val="00B83455"/>
    <w:rsid w:val="00B83F6D"/>
    <w:rsid w:val="00B84789"/>
    <w:rsid w:val="00B877A4"/>
    <w:rsid w:val="00B9118C"/>
    <w:rsid w:val="00B922AC"/>
    <w:rsid w:val="00B93785"/>
    <w:rsid w:val="00B94AC2"/>
    <w:rsid w:val="00B95091"/>
    <w:rsid w:val="00B966AF"/>
    <w:rsid w:val="00B97B8A"/>
    <w:rsid w:val="00BA2763"/>
    <w:rsid w:val="00BA6DC3"/>
    <w:rsid w:val="00BA7C1E"/>
    <w:rsid w:val="00BB0CFC"/>
    <w:rsid w:val="00BB130A"/>
    <w:rsid w:val="00BB20A3"/>
    <w:rsid w:val="00BB6F10"/>
    <w:rsid w:val="00BB763B"/>
    <w:rsid w:val="00BB7BE3"/>
    <w:rsid w:val="00BB7DCA"/>
    <w:rsid w:val="00BC0014"/>
    <w:rsid w:val="00BC02A6"/>
    <w:rsid w:val="00BC0A38"/>
    <w:rsid w:val="00BC24BE"/>
    <w:rsid w:val="00BC2B0F"/>
    <w:rsid w:val="00BD0024"/>
    <w:rsid w:val="00BD3D2D"/>
    <w:rsid w:val="00BD577C"/>
    <w:rsid w:val="00BD61F5"/>
    <w:rsid w:val="00BD6F4F"/>
    <w:rsid w:val="00BE16D9"/>
    <w:rsid w:val="00BE22A7"/>
    <w:rsid w:val="00BE5B9E"/>
    <w:rsid w:val="00BE664D"/>
    <w:rsid w:val="00BE74D0"/>
    <w:rsid w:val="00BE769D"/>
    <w:rsid w:val="00BF2D48"/>
    <w:rsid w:val="00BF57D7"/>
    <w:rsid w:val="00BF6D38"/>
    <w:rsid w:val="00C01E27"/>
    <w:rsid w:val="00C048A6"/>
    <w:rsid w:val="00C04B69"/>
    <w:rsid w:val="00C04EAC"/>
    <w:rsid w:val="00C05B71"/>
    <w:rsid w:val="00C073F1"/>
    <w:rsid w:val="00C1013F"/>
    <w:rsid w:val="00C10DE5"/>
    <w:rsid w:val="00C12620"/>
    <w:rsid w:val="00C1512D"/>
    <w:rsid w:val="00C16482"/>
    <w:rsid w:val="00C164C9"/>
    <w:rsid w:val="00C169E5"/>
    <w:rsid w:val="00C16F87"/>
    <w:rsid w:val="00C170F1"/>
    <w:rsid w:val="00C20093"/>
    <w:rsid w:val="00C200B8"/>
    <w:rsid w:val="00C219BE"/>
    <w:rsid w:val="00C31501"/>
    <w:rsid w:val="00C50E7B"/>
    <w:rsid w:val="00C516CB"/>
    <w:rsid w:val="00C52D0B"/>
    <w:rsid w:val="00C55799"/>
    <w:rsid w:val="00C56703"/>
    <w:rsid w:val="00C60DB5"/>
    <w:rsid w:val="00C618E7"/>
    <w:rsid w:val="00C62741"/>
    <w:rsid w:val="00C628C0"/>
    <w:rsid w:val="00C62B25"/>
    <w:rsid w:val="00C6395A"/>
    <w:rsid w:val="00C63966"/>
    <w:rsid w:val="00C66F3C"/>
    <w:rsid w:val="00C67581"/>
    <w:rsid w:val="00C70909"/>
    <w:rsid w:val="00C729E5"/>
    <w:rsid w:val="00C739A6"/>
    <w:rsid w:val="00C747D9"/>
    <w:rsid w:val="00C76303"/>
    <w:rsid w:val="00C77A4D"/>
    <w:rsid w:val="00C817C8"/>
    <w:rsid w:val="00C8212F"/>
    <w:rsid w:val="00C82C9B"/>
    <w:rsid w:val="00C83782"/>
    <w:rsid w:val="00C84EE3"/>
    <w:rsid w:val="00C87F7D"/>
    <w:rsid w:val="00C90093"/>
    <w:rsid w:val="00C9128B"/>
    <w:rsid w:val="00C9273B"/>
    <w:rsid w:val="00C92FAF"/>
    <w:rsid w:val="00C973AC"/>
    <w:rsid w:val="00C97D3F"/>
    <w:rsid w:val="00CA3F6C"/>
    <w:rsid w:val="00CA47A0"/>
    <w:rsid w:val="00CA53D5"/>
    <w:rsid w:val="00CB0FF2"/>
    <w:rsid w:val="00CB35F3"/>
    <w:rsid w:val="00CB3FC6"/>
    <w:rsid w:val="00CB47CA"/>
    <w:rsid w:val="00CB6DC9"/>
    <w:rsid w:val="00CC1C95"/>
    <w:rsid w:val="00CC3B19"/>
    <w:rsid w:val="00CC5182"/>
    <w:rsid w:val="00CC5912"/>
    <w:rsid w:val="00CD2A18"/>
    <w:rsid w:val="00CD331F"/>
    <w:rsid w:val="00CD41E1"/>
    <w:rsid w:val="00CD4481"/>
    <w:rsid w:val="00CD5157"/>
    <w:rsid w:val="00CD5F7E"/>
    <w:rsid w:val="00CD6682"/>
    <w:rsid w:val="00CD710C"/>
    <w:rsid w:val="00CE03FE"/>
    <w:rsid w:val="00CE0E91"/>
    <w:rsid w:val="00CE2807"/>
    <w:rsid w:val="00CE402E"/>
    <w:rsid w:val="00CE4602"/>
    <w:rsid w:val="00CE4BF4"/>
    <w:rsid w:val="00CE524E"/>
    <w:rsid w:val="00CE6D3F"/>
    <w:rsid w:val="00CE7167"/>
    <w:rsid w:val="00CE7C3E"/>
    <w:rsid w:val="00CF004D"/>
    <w:rsid w:val="00CF06FB"/>
    <w:rsid w:val="00CF1AAD"/>
    <w:rsid w:val="00CF7727"/>
    <w:rsid w:val="00D00AEC"/>
    <w:rsid w:val="00D03A83"/>
    <w:rsid w:val="00D04050"/>
    <w:rsid w:val="00D05628"/>
    <w:rsid w:val="00D05E7D"/>
    <w:rsid w:val="00D0745C"/>
    <w:rsid w:val="00D12DFF"/>
    <w:rsid w:val="00D14AEE"/>
    <w:rsid w:val="00D156B5"/>
    <w:rsid w:val="00D15FEE"/>
    <w:rsid w:val="00D21EF3"/>
    <w:rsid w:val="00D23113"/>
    <w:rsid w:val="00D2345D"/>
    <w:rsid w:val="00D24793"/>
    <w:rsid w:val="00D257DB"/>
    <w:rsid w:val="00D26719"/>
    <w:rsid w:val="00D2696D"/>
    <w:rsid w:val="00D3518D"/>
    <w:rsid w:val="00D36F02"/>
    <w:rsid w:val="00D37B55"/>
    <w:rsid w:val="00D40243"/>
    <w:rsid w:val="00D45260"/>
    <w:rsid w:val="00D46B2B"/>
    <w:rsid w:val="00D46C27"/>
    <w:rsid w:val="00D470C8"/>
    <w:rsid w:val="00D50A23"/>
    <w:rsid w:val="00D50D67"/>
    <w:rsid w:val="00D52F95"/>
    <w:rsid w:val="00D549B6"/>
    <w:rsid w:val="00D56A68"/>
    <w:rsid w:val="00D577B6"/>
    <w:rsid w:val="00D57C82"/>
    <w:rsid w:val="00D603AD"/>
    <w:rsid w:val="00D62044"/>
    <w:rsid w:val="00D632A3"/>
    <w:rsid w:val="00D63CB4"/>
    <w:rsid w:val="00D656F3"/>
    <w:rsid w:val="00D670B8"/>
    <w:rsid w:val="00D7093B"/>
    <w:rsid w:val="00D71108"/>
    <w:rsid w:val="00D73B78"/>
    <w:rsid w:val="00D73FCA"/>
    <w:rsid w:val="00D803D1"/>
    <w:rsid w:val="00D82460"/>
    <w:rsid w:val="00D834B6"/>
    <w:rsid w:val="00D83A85"/>
    <w:rsid w:val="00D853A7"/>
    <w:rsid w:val="00D868B9"/>
    <w:rsid w:val="00D875C0"/>
    <w:rsid w:val="00D87B48"/>
    <w:rsid w:val="00D90B4D"/>
    <w:rsid w:val="00D9384E"/>
    <w:rsid w:val="00D9421B"/>
    <w:rsid w:val="00D942F7"/>
    <w:rsid w:val="00D970D9"/>
    <w:rsid w:val="00D9774F"/>
    <w:rsid w:val="00DA3086"/>
    <w:rsid w:val="00DA4DD7"/>
    <w:rsid w:val="00DA6275"/>
    <w:rsid w:val="00DA65D1"/>
    <w:rsid w:val="00DA739F"/>
    <w:rsid w:val="00DA7780"/>
    <w:rsid w:val="00DB686C"/>
    <w:rsid w:val="00DC4097"/>
    <w:rsid w:val="00DD1801"/>
    <w:rsid w:val="00DD31C4"/>
    <w:rsid w:val="00DD367A"/>
    <w:rsid w:val="00DD4481"/>
    <w:rsid w:val="00DD72E9"/>
    <w:rsid w:val="00DE1077"/>
    <w:rsid w:val="00DE1EAC"/>
    <w:rsid w:val="00DE25B0"/>
    <w:rsid w:val="00DE2763"/>
    <w:rsid w:val="00DE30D4"/>
    <w:rsid w:val="00DE3265"/>
    <w:rsid w:val="00DE69AD"/>
    <w:rsid w:val="00DE71C0"/>
    <w:rsid w:val="00DF02C6"/>
    <w:rsid w:val="00DF0452"/>
    <w:rsid w:val="00DF07BD"/>
    <w:rsid w:val="00DF65C0"/>
    <w:rsid w:val="00DF6DE2"/>
    <w:rsid w:val="00E00AAD"/>
    <w:rsid w:val="00E01A6F"/>
    <w:rsid w:val="00E020C5"/>
    <w:rsid w:val="00E04607"/>
    <w:rsid w:val="00E05A0E"/>
    <w:rsid w:val="00E11997"/>
    <w:rsid w:val="00E119CF"/>
    <w:rsid w:val="00E12208"/>
    <w:rsid w:val="00E149CA"/>
    <w:rsid w:val="00E158AC"/>
    <w:rsid w:val="00E15C05"/>
    <w:rsid w:val="00E173A2"/>
    <w:rsid w:val="00E21248"/>
    <w:rsid w:val="00E231BF"/>
    <w:rsid w:val="00E2324E"/>
    <w:rsid w:val="00E23560"/>
    <w:rsid w:val="00E238D5"/>
    <w:rsid w:val="00E24279"/>
    <w:rsid w:val="00E25BEA"/>
    <w:rsid w:val="00E3347C"/>
    <w:rsid w:val="00E34267"/>
    <w:rsid w:val="00E360B8"/>
    <w:rsid w:val="00E37E8B"/>
    <w:rsid w:val="00E403D4"/>
    <w:rsid w:val="00E417E4"/>
    <w:rsid w:val="00E43DAA"/>
    <w:rsid w:val="00E443FB"/>
    <w:rsid w:val="00E44B48"/>
    <w:rsid w:val="00E516ED"/>
    <w:rsid w:val="00E53FD5"/>
    <w:rsid w:val="00E543DE"/>
    <w:rsid w:val="00E55221"/>
    <w:rsid w:val="00E60252"/>
    <w:rsid w:val="00E61859"/>
    <w:rsid w:val="00E63320"/>
    <w:rsid w:val="00E663D4"/>
    <w:rsid w:val="00E67C7C"/>
    <w:rsid w:val="00E716C5"/>
    <w:rsid w:val="00E71EE1"/>
    <w:rsid w:val="00E72B84"/>
    <w:rsid w:val="00E74559"/>
    <w:rsid w:val="00E756C5"/>
    <w:rsid w:val="00E77658"/>
    <w:rsid w:val="00E803F4"/>
    <w:rsid w:val="00E807A8"/>
    <w:rsid w:val="00E81447"/>
    <w:rsid w:val="00E83763"/>
    <w:rsid w:val="00E85183"/>
    <w:rsid w:val="00E852CA"/>
    <w:rsid w:val="00E85BE4"/>
    <w:rsid w:val="00E878F8"/>
    <w:rsid w:val="00E9004D"/>
    <w:rsid w:val="00E92E84"/>
    <w:rsid w:val="00E9347E"/>
    <w:rsid w:val="00E93579"/>
    <w:rsid w:val="00E94ECA"/>
    <w:rsid w:val="00E95CC5"/>
    <w:rsid w:val="00EA0C6D"/>
    <w:rsid w:val="00EA1570"/>
    <w:rsid w:val="00EA22E4"/>
    <w:rsid w:val="00EA305B"/>
    <w:rsid w:val="00EA4106"/>
    <w:rsid w:val="00EA4F6F"/>
    <w:rsid w:val="00EA5F10"/>
    <w:rsid w:val="00EA635A"/>
    <w:rsid w:val="00EB7490"/>
    <w:rsid w:val="00EC16F7"/>
    <w:rsid w:val="00EC3979"/>
    <w:rsid w:val="00EC5DC2"/>
    <w:rsid w:val="00ED387C"/>
    <w:rsid w:val="00ED3BF9"/>
    <w:rsid w:val="00ED4AD4"/>
    <w:rsid w:val="00ED5BC1"/>
    <w:rsid w:val="00EE0E8D"/>
    <w:rsid w:val="00EE31A2"/>
    <w:rsid w:val="00EE5456"/>
    <w:rsid w:val="00EE715A"/>
    <w:rsid w:val="00EF120B"/>
    <w:rsid w:val="00EF1239"/>
    <w:rsid w:val="00EF14F3"/>
    <w:rsid w:val="00EF3177"/>
    <w:rsid w:val="00EF58E5"/>
    <w:rsid w:val="00EF729A"/>
    <w:rsid w:val="00F009F6"/>
    <w:rsid w:val="00F0154C"/>
    <w:rsid w:val="00F026D3"/>
    <w:rsid w:val="00F03601"/>
    <w:rsid w:val="00F05FDC"/>
    <w:rsid w:val="00F12BDF"/>
    <w:rsid w:val="00F137E4"/>
    <w:rsid w:val="00F156E8"/>
    <w:rsid w:val="00F16636"/>
    <w:rsid w:val="00F178F6"/>
    <w:rsid w:val="00F17DCC"/>
    <w:rsid w:val="00F220F0"/>
    <w:rsid w:val="00F2300B"/>
    <w:rsid w:val="00F23B97"/>
    <w:rsid w:val="00F242AD"/>
    <w:rsid w:val="00F31CCE"/>
    <w:rsid w:val="00F32768"/>
    <w:rsid w:val="00F32B47"/>
    <w:rsid w:val="00F35499"/>
    <w:rsid w:val="00F3608A"/>
    <w:rsid w:val="00F405C1"/>
    <w:rsid w:val="00F40842"/>
    <w:rsid w:val="00F41793"/>
    <w:rsid w:val="00F41D31"/>
    <w:rsid w:val="00F420C5"/>
    <w:rsid w:val="00F4787E"/>
    <w:rsid w:val="00F47B15"/>
    <w:rsid w:val="00F5653F"/>
    <w:rsid w:val="00F56890"/>
    <w:rsid w:val="00F61156"/>
    <w:rsid w:val="00F61499"/>
    <w:rsid w:val="00F629BC"/>
    <w:rsid w:val="00F642D5"/>
    <w:rsid w:val="00F665CF"/>
    <w:rsid w:val="00F67E55"/>
    <w:rsid w:val="00F70EE0"/>
    <w:rsid w:val="00F72A58"/>
    <w:rsid w:val="00F74145"/>
    <w:rsid w:val="00F74EC1"/>
    <w:rsid w:val="00F75063"/>
    <w:rsid w:val="00F76386"/>
    <w:rsid w:val="00F777E9"/>
    <w:rsid w:val="00F802B2"/>
    <w:rsid w:val="00F81100"/>
    <w:rsid w:val="00F838F0"/>
    <w:rsid w:val="00F91881"/>
    <w:rsid w:val="00F92F82"/>
    <w:rsid w:val="00F93083"/>
    <w:rsid w:val="00F9464A"/>
    <w:rsid w:val="00F94A86"/>
    <w:rsid w:val="00F96ED0"/>
    <w:rsid w:val="00FA6D16"/>
    <w:rsid w:val="00FA6E72"/>
    <w:rsid w:val="00FB1734"/>
    <w:rsid w:val="00FB173F"/>
    <w:rsid w:val="00FB19A8"/>
    <w:rsid w:val="00FB2A71"/>
    <w:rsid w:val="00FB527E"/>
    <w:rsid w:val="00FC000E"/>
    <w:rsid w:val="00FC3FF6"/>
    <w:rsid w:val="00FC54AC"/>
    <w:rsid w:val="00FC6BE2"/>
    <w:rsid w:val="00FC7EC7"/>
    <w:rsid w:val="00FD0C1A"/>
    <w:rsid w:val="00FD1593"/>
    <w:rsid w:val="00FD1A73"/>
    <w:rsid w:val="00FD2912"/>
    <w:rsid w:val="00FD29BE"/>
    <w:rsid w:val="00FD4067"/>
    <w:rsid w:val="00FD4FF0"/>
    <w:rsid w:val="00FD6CF6"/>
    <w:rsid w:val="00FD74CD"/>
    <w:rsid w:val="00FE0A62"/>
    <w:rsid w:val="00FE286E"/>
    <w:rsid w:val="00FE3404"/>
    <w:rsid w:val="00FE3E8F"/>
    <w:rsid w:val="00FE7B80"/>
    <w:rsid w:val="00FF1257"/>
    <w:rsid w:val="00FF2F23"/>
    <w:rsid w:val="00FF4D1B"/>
    <w:rsid w:val="00FF7455"/>
    <w:rsid w:val="00FF7729"/>
    <w:rsid w:val="016C8F9E"/>
    <w:rsid w:val="01C05C56"/>
    <w:rsid w:val="0339F377"/>
    <w:rsid w:val="045AB3EC"/>
    <w:rsid w:val="05C5E4CB"/>
    <w:rsid w:val="05E5BAD3"/>
    <w:rsid w:val="06E89703"/>
    <w:rsid w:val="071A1B46"/>
    <w:rsid w:val="08C73344"/>
    <w:rsid w:val="090E8734"/>
    <w:rsid w:val="09303E6C"/>
    <w:rsid w:val="0960C862"/>
    <w:rsid w:val="0A44EA90"/>
    <w:rsid w:val="0A4BDAFC"/>
    <w:rsid w:val="0AE23347"/>
    <w:rsid w:val="0B5731BA"/>
    <w:rsid w:val="0C44E470"/>
    <w:rsid w:val="0C571AB0"/>
    <w:rsid w:val="0D0FC0E5"/>
    <w:rsid w:val="0DF67477"/>
    <w:rsid w:val="0E356EF0"/>
    <w:rsid w:val="0E52F708"/>
    <w:rsid w:val="0ECA86B2"/>
    <w:rsid w:val="0EEC53D5"/>
    <w:rsid w:val="0FAA67F2"/>
    <w:rsid w:val="103E462C"/>
    <w:rsid w:val="1041CB86"/>
    <w:rsid w:val="111BAEDC"/>
    <w:rsid w:val="11E17733"/>
    <w:rsid w:val="1283B792"/>
    <w:rsid w:val="132C88CE"/>
    <w:rsid w:val="135EAD32"/>
    <w:rsid w:val="139444E2"/>
    <w:rsid w:val="13B12052"/>
    <w:rsid w:val="13C062EB"/>
    <w:rsid w:val="140EE494"/>
    <w:rsid w:val="146A7EC2"/>
    <w:rsid w:val="14BCFF75"/>
    <w:rsid w:val="1635FD1E"/>
    <w:rsid w:val="16936D49"/>
    <w:rsid w:val="1728D11D"/>
    <w:rsid w:val="19495DAD"/>
    <w:rsid w:val="19B1FD57"/>
    <w:rsid w:val="1B832D15"/>
    <w:rsid w:val="1C6680DF"/>
    <w:rsid w:val="1CF2D63A"/>
    <w:rsid w:val="1D01000E"/>
    <w:rsid w:val="1D35CD24"/>
    <w:rsid w:val="1D3735B1"/>
    <w:rsid w:val="1E70C95D"/>
    <w:rsid w:val="1EDD77BB"/>
    <w:rsid w:val="1F3440F9"/>
    <w:rsid w:val="1F9B90F0"/>
    <w:rsid w:val="20A146F5"/>
    <w:rsid w:val="227A7307"/>
    <w:rsid w:val="22A38E4F"/>
    <w:rsid w:val="244D8884"/>
    <w:rsid w:val="25527BE6"/>
    <w:rsid w:val="25A2538D"/>
    <w:rsid w:val="26BB2777"/>
    <w:rsid w:val="26F0B48F"/>
    <w:rsid w:val="271E3DF6"/>
    <w:rsid w:val="278609BA"/>
    <w:rsid w:val="28110F62"/>
    <w:rsid w:val="2853769B"/>
    <w:rsid w:val="28556ED9"/>
    <w:rsid w:val="28D86C4B"/>
    <w:rsid w:val="29AAD15A"/>
    <w:rsid w:val="29B18975"/>
    <w:rsid w:val="29C13730"/>
    <w:rsid w:val="29FAC057"/>
    <w:rsid w:val="2A03C9C4"/>
    <w:rsid w:val="2AD0BCCE"/>
    <w:rsid w:val="2B3C83A6"/>
    <w:rsid w:val="2BFF36DD"/>
    <w:rsid w:val="2C2EB97D"/>
    <w:rsid w:val="2D886AA6"/>
    <w:rsid w:val="2DA0EE84"/>
    <w:rsid w:val="2DF0B718"/>
    <w:rsid w:val="2E68B188"/>
    <w:rsid w:val="2EF432FD"/>
    <w:rsid w:val="2F899A36"/>
    <w:rsid w:val="2F97A764"/>
    <w:rsid w:val="2FFABD44"/>
    <w:rsid w:val="30091301"/>
    <w:rsid w:val="30285958"/>
    <w:rsid w:val="30C488C4"/>
    <w:rsid w:val="31AACF86"/>
    <w:rsid w:val="31ECF956"/>
    <w:rsid w:val="324BF5BB"/>
    <w:rsid w:val="32775673"/>
    <w:rsid w:val="339E15CD"/>
    <w:rsid w:val="340E4501"/>
    <w:rsid w:val="342B4B9C"/>
    <w:rsid w:val="3472D8BC"/>
    <w:rsid w:val="3495F175"/>
    <w:rsid w:val="35338D3A"/>
    <w:rsid w:val="358C3DA3"/>
    <w:rsid w:val="360FEE38"/>
    <w:rsid w:val="36E7EE80"/>
    <w:rsid w:val="36FA512D"/>
    <w:rsid w:val="38F80DC8"/>
    <w:rsid w:val="398F6FAE"/>
    <w:rsid w:val="3B608D4F"/>
    <w:rsid w:val="3C2F1712"/>
    <w:rsid w:val="3C629830"/>
    <w:rsid w:val="3CCD6964"/>
    <w:rsid w:val="3D5932DA"/>
    <w:rsid w:val="3E03BACE"/>
    <w:rsid w:val="3E2E289A"/>
    <w:rsid w:val="3F742DB4"/>
    <w:rsid w:val="3FC548CE"/>
    <w:rsid w:val="40AED781"/>
    <w:rsid w:val="40FF4E46"/>
    <w:rsid w:val="412001A9"/>
    <w:rsid w:val="4146E7AC"/>
    <w:rsid w:val="41FE9431"/>
    <w:rsid w:val="42AE5C54"/>
    <w:rsid w:val="42B9B909"/>
    <w:rsid w:val="42C5EA9F"/>
    <w:rsid w:val="43104E11"/>
    <w:rsid w:val="43291DC4"/>
    <w:rsid w:val="441A6631"/>
    <w:rsid w:val="4507DED4"/>
    <w:rsid w:val="452D1978"/>
    <w:rsid w:val="4543E3F5"/>
    <w:rsid w:val="45D9185D"/>
    <w:rsid w:val="4695CE5D"/>
    <w:rsid w:val="4697BE72"/>
    <w:rsid w:val="46F67ED3"/>
    <w:rsid w:val="4752D7B7"/>
    <w:rsid w:val="4776CD16"/>
    <w:rsid w:val="48161058"/>
    <w:rsid w:val="48EC1862"/>
    <w:rsid w:val="48F75871"/>
    <w:rsid w:val="49D3C813"/>
    <w:rsid w:val="4A5013F6"/>
    <w:rsid w:val="4BBAE02E"/>
    <w:rsid w:val="4C3F0B95"/>
    <w:rsid w:val="4D3953D2"/>
    <w:rsid w:val="4D46709E"/>
    <w:rsid w:val="4EF10F2E"/>
    <w:rsid w:val="4FD56DB3"/>
    <w:rsid w:val="51202BBA"/>
    <w:rsid w:val="5162FFC3"/>
    <w:rsid w:val="52006189"/>
    <w:rsid w:val="52D2A9F2"/>
    <w:rsid w:val="52E9BD6B"/>
    <w:rsid w:val="53335694"/>
    <w:rsid w:val="534A7D80"/>
    <w:rsid w:val="53F0C486"/>
    <w:rsid w:val="53FFD44E"/>
    <w:rsid w:val="54199C4C"/>
    <w:rsid w:val="54C60DDA"/>
    <w:rsid w:val="54E83FA4"/>
    <w:rsid w:val="55128CAD"/>
    <w:rsid w:val="551D9DF7"/>
    <w:rsid w:val="553F0F5D"/>
    <w:rsid w:val="5548939C"/>
    <w:rsid w:val="5577AFAA"/>
    <w:rsid w:val="55BA9A1B"/>
    <w:rsid w:val="5631F8F4"/>
    <w:rsid w:val="573AFB65"/>
    <w:rsid w:val="576C5580"/>
    <w:rsid w:val="577D61A3"/>
    <w:rsid w:val="583F9A08"/>
    <w:rsid w:val="58A77F08"/>
    <w:rsid w:val="58CFE0DA"/>
    <w:rsid w:val="590CC191"/>
    <w:rsid w:val="5914894D"/>
    <w:rsid w:val="59BAA4A4"/>
    <w:rsid w:val="59C601AD"/>
    <w:rsid w:val="5A69B282"/>
    <w:rsid w:val="5A905D8B"/>
    <w:rsid w:val="5B5899ED"/>
    <w:rsid w:val="5C6ED02E"/>
    <w:rsid w:val="5D092662"/>
    <w:rsid w:val="5E0636A6"/>
    <w:rsid w:val="5E4A3176"/>
    <w:rsid w:val="5EB4D8FD"/>
    <w:rsid w:val="5F1C7ADA"/>
    <w:rsid w:val="5F41262F"/>
    <w:rsid w:val="601F7F6B"/>
    <w:rsid w:val="60760875"/>
    <w:rsid w:val="61CB5538"/>
    <w:rsid w:val="621B7D81"/>
    <w:rsid w:val="623360C3"/>
    <w:rsid w:val="62A46E45"/>
    <w:rsid w:val="63892170"/>
    <w:rsid w:val="6710FD4B"/>
    <w:rsid w:val="676BE4C0"/>
    <w:rsid w:val="679F3814"/>
    <w:rsid w:val="685296A4"/>
    <w:rsid w:val="68C5E65B"/>
    <w:rsid w:val="6987AB06"/>
    <w:rsid w:val="6A5F2D81"/>
    <w:rsid w:val="6AD12F6C"/>
    <w:rsid w:val="6B190D3E"/>
    <w:rsid w:val="6B9A3DCD"/>
    <w:rsid w:val="6BC84C07"/>
    <w:rsid w:val="6C5851EA"/>
    <w:rsid w:val="6C763FA4"/>
    <w:rsid w:val="6C9111C3"/>
    <w:rsid w:val="6CF9CE13"/>
    <w:rsid w:val="6D75C3F3"/>
    <w:rsid w:val="6DBFA609"/>
    <w:rsid w:val="6EC339E9"/>
    <w:rsid w:val="6F6A7D0E"/>
    <w:rsid w:val="6FB0301D"/>
    <w:rsid w:val="709E54ED"/>
    <w:rsid w:val="70C9999A"/>
    <w:rsid w:val="71905FC0"/>
    <w:rsid w:val="71BC3CB0"/>
    <w:rsid w:val="71BCA157"/>
    <w:rsid w:val="72593665"/>
    <w:rsid w:val="726A37F0"/>
    <w:rsid w:val="72B1F7E1"/>
    <w:rsid w:val="72B4D093"/>
    <w:rsid w:val="731564EF"/>
    <w:rsid w:val="7319DCE1"/>
    <w:rsid w:val="73332F8D"/>
    <w:rsid w:val="748C16C6"/>
    <w:rsid w:val="7499AF9D"/>
    <w:rsid w:val="75E966CD"/>
    <w:rsid w:val="75FFCBA8"/>
    <w:rsid w:val="76579C98"/>
    <w:rsid w:val="769D3985"/>
    <w:rsid w:val="773405CE"/>
    <w:rsid w:val="778A9403"/>
    <w:rsid w:val="77FDB764"/>
    <w:rsid w:val="781823E1"/>
    <w:rsid w:val="786FB3FE"/>
    <w:rsid w:val="79B3F442"/>
    <w:rsid w:val="7C278687"/>
    <w:rsid w:val="7C36A212"/>
    <w:rsid w:val="7CC5AF2C"/>
    <w:rsid w:val="7CEF4817"/>
    <w:rsid w:val="7D38761E"/>
    <w:rsid w:val="7D4D3492"/>
    <w:rsid w:val="7E0100E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1C113A"/>
  <w15:docId w15:val="{93236E81-5BB3-4A75-AE0C-81A59B6D3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3" w:line="249" w:lineRule="auto"/>
      <w:ind w:left="10" w:hanging="10"/>
    </w:pPr>
    <w:rPr>
      <w:rFonts w:ascii="Times New Roman" w:hAnsi="Times New Roman" w:eastAsia="Times New Roman" w:cs="Times New Roman"/>
      <w:color w:val="000000"/>
      <w:sz w:val="24"/>
      <w:lang w:val="de-DE"/>
    </w:rPr>
  </w:style>
  <w:style w:type="paragraph" w:styleId="Heading1">
    <w:name w:val="heading 1"/>
    <w:next w:val="Normal"/>
    <w:link w:val="Heading1Char"/>
    <w:uiPriority w:val="9"/>
    <w:qFormat/>
    <w:pPr>
      <w:keepNext/>
      <w:keepLines/>
      <w:numPr>
        <w:numId w:val="20"/>
      </w:numPr>
      <w:spacing w:after="0"/>
      <w:ind w:left="10" w:hanging="10"/>
      <w:outlineLvl w:val="0"/>
    </w:pPr>
    <w:rPr>
      <w:rFonts w:ascii="Arial" w:hAnsi="Arial" w:eastAsia="Arial" w:cs="Arial"/>
      <w:b/>
      <w:color w:val="000000"/>
      <w:sz w:val="32"/>
    </w:rPr>
  </w:style>
  <w:style w:type="paragraph" w:styleId="Heading2">
    <w:name w:val="heading 2"/>
    <w:next w:val="Normal"/>
    <w:link w:val="Heading2Char"/>
    <w:uiPriority w:val="9"/>
    <w:unhideWhenUsed/>
    <w:qFormat/>
    <w:pPr>
      <w:keepNext/>
      <w:keepLines/>
      <w:numPr>
        <w:ilvl w:val="1"/>
        <w:numId w:val="20"/>
      </w:numPr>
      <w:spacing w:after="36"/>
      <w:ind w:left="10" w:right="393" w:hanging="10"/>
      <w:outlineLvl w:val="1"/>
    </w:pPr>
    <w:rPr>
      <w:rFonts w:ascii="Arial" w:hAnsi="Arial" w:eastAsia="Arial" w:cs="Arial"/>
      <w:i/>
      <w:color w:val="000000"/>
      <w:sz w:val="24"/>
    </w:rPr>
  </w:style>
  <w:style w:type="paragraph" w:styleId="Heading3">
    <w:name w:val="heading 3"/>
    <w:next w:val="Normal"/>
    <w:link w:val="Heading3Char"/>
    <w:uiPriority w:val="9"/>
    <w:unhideWhenUsed/>
    <w:qFormat/>
    <w:pPr>
      <w:keepNext/>
      <w:keepLines/>
      <w:spacing w:after="36"/>
      <w:ind w:left="10" w:right="393" w:hanging="10"/>
      <w:outlineLvl w:val="2"/>
    </w:pPr>
    <w:rPr>
      <w:rFonts w:ascii="Arial" w:hAnsi="Arial" w:eastAsia="Arial" w:cs="Arial"/>
      <w:i/>
      <w:color w:val="000000"/>
      <w:sz w:val="24"/>
    </w:rPr>
  </w:style>
  <w:style w:type="paragraph" w:styleId="Heading4">
    <w:name w:val="heading 4"/>
    <w:basedOn w:val="Normal"/>
    <w:next w:val="Normal"/>
    <w:link w:val="Heading4Char"/>
    <w:uiPriority w:val="9"/>
    <w:unhideWhenUsed/>
    <w:qFormat/>
    <w:rsid w:val="00AA1D9F"/>
    <w:pPr>
      <w:keepNext/>
      <w:keepLines/>
      <w:spacing w:before="40" w:after="0"/>
      <w:outlineLvl w:val="3"/>
    </w:pPr>
    <w:rPr>
      <w:rFonts w:ascii="Arial" w:hAnsi="Arial" w:cs="Arial" w:eastAsiaTheme="majorEastAsia"/>
      <w:i/>
      <w:iCs/>
      <w:color w:val="000000" w:themeColor="text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3Char" w:customStyle="1">
    <w:name w:val="Heading 3 Char"/>
    <w:link w:val="Heading3"/>
    <w:rPr>
      <w:rFonts w:ascii="Arial" w:hAnsi="Arial" w:eastAsia="Arial" w:cs="Arial"/>
      <w:i/>
      <w:color w:val="000000"/>
      <w:sz w:val="24"/>
    </w:rPr>
  </w:style>
  <w:style w:type="character" w:styleId="Heading1Char" w:customStyle="1">
    <w:name w:val="Heading 1 Char"/>
    <w:link w:val="Heading1"/>
    <w:uiPriority w:val="9"/>
    <w:rPr>
      <w:rFonts w:ascii="Arial" w:hAnsi="Arial" w:eastAsia="Arial" w:cs="Arial"/>
      <w:b/>
      <w:color w:val="000000"/>
      <w:sz w:val="32"/>
    </w:rPr>
  </w:style>
  <w:style w:type="character" w:styleId="Heading2Char" w:customStyle="1">
    <w:name w:val="Heading 2 Char"/>
    <w:link w:val="Heading2"/>
    <w:rPr>
      <w:rFonts w:ascii="Arial" w:hAnsi="Arial" w:eastAsia="Arial" w:cs="Arial"/>
      <w:i/>
      <w:color w:val="000000"/>
      <w:sz w:val="24"/>
    </w:rPr>
  </w:style>
  <w:style w:type="paragraph" w:styleId="TOC1">
    <w:name w:val="toc 1"/>
    <w:hidden/>
    <w:uiPriority w:val="39"/>
    <w:pPr>
      <w:spacing w:after="49" w:line="300" w:lineRule="auto"/>
      <w:ind w:left="25" w:right="557" w:hanging="10"/>
    </w:pPr>
    <w:rPr>
      <w:rFonts w:ascii="Times New Roman" w:hAnsi="Times New Roman" w:eastAsia="Times New Roman" w:cs="Times New Roman"/>
      <w:b/>
      <w:color w:val="000000"/>
      <w:sz w:val="20"/>
    </w:rPr>
  </w:style>
  <w:style w:type="paragraph" w:styleId="TOC2">
    <w:name w:val="toc 2"/>
    <w:hidden/>
    <w:uiPriority w:val="39"/>
    <w:pPr>
      <w:spacing w:after="104" w:line="252" w:lineRule="auto"/>
      <w:ind w:left="265" w:right="557" w:hanging="10"/>
    </w:pPr>
    <w:rPr>
      <w:rFonts w:ascii="Times New Roman" w:hAnsi="Times New Roman" w:eastAsia="Times New Roman" w:cs="Times New Roman"/>
      <w:color w:val="000000"/>
      <w:sz w:val="20"/>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ListParagraph">
    <w:name w:val="List Paragraph"/>
    <w:basedOn w:val="Normal"/>
    <w:uiPriority w:val="34"/>
    <w:qFormat/>
    <w:pPr>
      <w:ind w:left="720"/>
      <w:contextualSpacing/>
    </w:pPr>
  </w:style>
  <w:style w:type="character" w:styleId="FootnoteReference">
    <w:name w:val="footnote reference"/>
    <w:basedOn w:val="DefaultParagraphFont"/>
    <w:uiPriority w:val="99"/>
    <w:semiHidden/>
    <w:unhideWhenUsed/>
    <w:rPr>
      <w:vertAlign w:val="superscript"/>
    </w:rPr>
  </w:style>
  <w:style w:type="character" w:styleId="EndnoteReference">
    <w:name w:val="endnote reference"/>
    <w:basedOn w:val="DefaultParagraphFont"/>
    <w:uiPriority w:val="99"/>
    <w:semiHidden/>
    <w:unhideWhenUsed/>
    <w:rPr>
      <w:vertAlign w:val="superscript"/>
    </w:rPr>
  </w:style>
  <w:style w:type="character" w:styleId="FootnoteTextChar" w:customStyle="1">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Bibliography">
    <w:name w:val="Bibliography"/>
    <w:basedOn w:val="Normal"/>
    <w:next w:val="Normal"/>
    <w:uiPriority w:val="37"/>
    <w:unhideWhenUsed/>
    <w:rsid w:val="000C1362"/>
  </w:style>
  <w:style w:type="character" w:styleId="Emphasis">
    <w:name w:val="Emphasis"/>
    <w:basedOn w:val="DefaultParagraphFont"/>
    <w:uiPriority w:val="20"/>
    <w:qFormat/>
    <w:rsid w:val="001712B8"/>
    <w:rPr>
      <w:i/>
      <w:iCs/>
    </w:rPr>
  </w:style>
  <w:style w:type="character" w:styleId="UnresolvedMention">
    <w:name w:val="Unresolved Mention"/>
    <w:basedOn w:val="DefaultParagraphFont"/>
    <w:uiPriority w:val="99"/>
    <w:semiHidden/>
    <w:unhideWhenUsed/>
    <w:rsid w:val="001712B8"/>
    <w:rPr>
      <w:color w:val="605E5C"/>
      <w:shd w:val="clear" w:color="auto" w:fill="E1DFDD"/>
    </w:rPr>
  </w:style>
  <w:style w:type="character" w:styleId="FollowedHyperlink">
    <w:name w:val="FollowedHyperlink"/>
    <w:basedOn w:val="DefaultParagraphFont"/>
    <w:uiPriority w:val="99"/>
    <w:semiHidden/>
    <w:unhideWhenUsed/>
    <w:rsid w:val="001712B8"/>
    <w:rPr>
      <w:color w:val="954F72" w:themeColor="followedHyperlink"/>
      <w:u w:val="single"/>
    </w:rPr>
  </w:style>
  <w:style w:type="character" w:styleId="Heading4Char" w:customStyle="1">
    <w:name w:val="Heading 4 Char"/>
    <w:basedOn w:val="DefaultParagraphFont"/>
    <w:link w:val="Heading4"/>
    <w:uiPriority w:val="9"/>
    <w:rsid w:val="00ED5BC1"/>
    <w:rPr>
      <w:rFonts w:ascii="Arial" w:hAnsi="Arial" w:cs="Arial" w:eastAsiaTheme="majorEastAsia"/>
      <w:i/>
      <w:iCs/>
      <w:color w:val="000000" w:themeColor="text1"/>
      <w:sz w:val="24"/>
      <w:lang w:val="de-DE"/>
    </w:rPr>
  </w:style>
  <w:style w:type="character" w:styleId="PageNumber">
    <w:name w:val="page number"/>
    <w:basedOn w:val="DefaultParagraphFont"/>
    <w:uiPriority w:val="99"/>
    <w:semiHidden/>
    <w:unhideWhenUsed/>
    <w:rsid w:val="00AB13D6"/>
  </w:style>
  <w:style w:type="paragraph" w:styleId="NormalWeb">
    <w:name w:val="Normal (Web)"/>
    <w:basedOn w:val="Normal"/>
    <w:uiPriority w:val="99"/>
    <w:semiHidden/>
    <w:unhideWhenUsed/>
    <w:rsid w:val="00E020C5"/>
    <w:pPr>
      <w:spacing w:before="100" w:beforeAutospacing="1" w:after="100" w:afterAutospacing="1" w:line="240" w:lineRule="auto"/>
      <w:ind w:left="0" w:firstLine="0"/>
    </w:pPr>
    <w:rPr>
      <w:color w:val="auto"/>
      <w:kern w:val="0"/>
      <w:szCs w:val="24"/>
      <w:lang w:eastAsia="de-D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3495">
      <w:bodyDiv w:val="1"/>
      <w:marLeft w:val="0"/>
      <w:marRight w:val="0"/>
      <w:marTop w:val="0"/>
      <w:marBottom w:val="0"/>
      <w:divBdr>
        <w:top w:val="none" w:sz="0" w:space="0" w:color="auto"/>
        <w:left w:val="none" w:sz="0" w:space="0" w:color="auto"/>
        <w:bottom w:val="none" w:sz="0" w:space="0" w:color="auto"/>
        <w:right w:val="none" w:sz="0" w:space="0" w:color="auto"/>
      </w:divBdr>
    </w:div>
    <w:div w:id="6255622">
      <w:bodyDiv w:val="1"/>
      <w:marLeft w:val="0"/>
      <w:marRight w:val="0"/>
      <w:marTop w:val="0"/>
      <w:marBottom w:val="0"/>
      <w:divBdr>
        <w:top w:val="none" w:sz="0" w:space="0" w:color="auto"/>
        <w:left w:val="none" w:sz="0" w:space="0" w:color="auto"/>
        <w:bottom w:val="none" w:sz="0" w:space="0" w:color="auto"/>
        <w:right w:val="none" w:sz="0" w:space="0" w:color="auto"/>
      </w:divBdr>
    </w:div>
    <w:div w:id="11299221">
      <w:bodyDiv w:val="1"/>
      <w:marLeft w:val="0"/>
      <w:marRight w:val="0"/>
      <w:marTop w:val="0"/>
      <w:marBottom w:val="0"/>
      <w:divBdr>
        <w:top w:val="none" w:sz="0" w:space="0" w:color="auto"/>
        <w:left w:val="none" w:sz="0" w:space="0" w:color="auto"/>
        <w:bottom w:val="none" w:sz="0" w:space="0" w:color="auto"/>
        <w:right w:val="none" w:sz="0" w:space="0" w:color="auto"/>
      </w:divBdr>
    </w:div>
    <w:div w:id="14163964">
      <w:bodyDiv w:val="1"/>
      <w:marLeft w:val="0"/>
      <w:marRight w:val="0"/>
      <w:marTop w:val="0"/>
      <w:marBottom w:val="0"/>
      <w:divBdr>
        <w:top w:val="none" w:sz="0" w:space="0" w:color="auto"/>
        <w:left w:val="none" w:sz="0" w:space="0" w:color="auto"/>
        <w:bottom w:val="none" w:sz="0" w:space="0" w:color="auto"/>
        <w:right w:val="none" w:sz="0" w:space="0" w:color="auto"/>
      </w:divBdr>
    </w:div>
    <w:div w:id="16784094">
      <w:bodyDiv w:val="1"/>
      <w:marLeft w:val="0"/>
      <w:marRight w:val="0"/>
      <w:marTop w:val="0"/>
      <w:marBottom w:val="0"/>
      <w:divBdr>
        <w:top w:val="none" w:sz="0" w:space="0" w:color="auto"/>
        <w:left w:val="none" w:sz="0" w:space="0" w:color="auto"/>
        <w:bottom w:val="none" w:sz="0" w:space="0" w:color="auto"/>
        <w:right w:val="none" w:sz="0" w:space="0" w:color="auto"/>
      </w:divBdr>
    </w:div>
    <w:div w:id="17826927">
      <w:bodyDiv w:val="1"/>
      <w:marLeft w:val="0"/>
      <w:marRight w:val="0"/>
      <w:marTop w:val="0"/>
      <w:marBottom w:val="0"/>
      <w:divBdr>
        <w:top w:val="none" w:sz="0" w:space="0" w:color="auto"/>
        <w:left w:val="none" w:sz="0" w:space="0" w:color="auto"/>
        <w:bottom w:val="none" w:sz="0" w:space="0" w:color="auto"/>
        <w:right w:val="none" w:sz="0" w:space="0" w:color="auto"/>
      </w:divBdr>
    </w:div>
    <w:div w:id="20858291">
      <w:bodyDiv w:val="1"/>
      <w:marLeft w:val="0"/>
      <w:marRight w:val="0"/>
      <w:marTop w:val="0"/>
      <w:marBottom w:val="0"/>
      <w:divBdr>
        <w:top w:val="none" w:sz="0" w:space="0" w:color="auto"/>
        <w:left w:val="none" w:sz="0" w:space="0" w:color="auto"/>
        <w:bottom w:val="none" w:sz="0" w:space="0" w:color="auto"/>
        <w:right w:val="none" w:sz="0" w:space="0" w:color="auto"/>
      </w:divBdr>
    </w:div>
    <w:div w:id="23023559">
      <w:bodyDiv w:val="1"/>
      <w:marLeft w:val="0"/>
      <w:marRight w:val="0"/>
      <w:marTop w:val="0"/>
      <w:marBottom w:val="0"/>
      <w:divBdr>
        <w:top w:val="none" w:sz="0" w:space="0" w:color="auto"/>
        <w:left w:val="none" w:sz="0" w:space="0" w:color="auto"/>
        <w:bottom w:val="none" w:sz="0" w:space="0" w:color="auto"/>
        <w:right w:val="none" w:sz="0" w:space="0" w:color="auto"/>
      </w:divBdr>
    </w:div>
    <w:div w:id="25721825">
      <w:bodyDiv w:val="1"/>
      <w:marLeft w:val="0"/>
      <w:marRight w:val="0"/>
      <w:marTop w:val="0"/>
      <w:marBottom w:val="0"/>
      <w:divBdr>
        <w:top w:val="none" w:sz="0" w:space="0" w:color="auto"/>
        <w:left w:val="none" w:sz="0" w:space="0" w:color="auto"/>
        <w:bottom w:val="none" w:sz="0" w:space="0" w:color="auto"/>
        <w:right w:val="none" w:sz="0" w:space="0" w:color="auto"/>
      </w:divBdr>
    </w:div>
    <w:div w:id="32776291">
      <w:bodyDiv w:val="1"/>
      <w:marLeft w:val="0"/>
      <w:marRight w:val="0"/>
      <w:marTop w:val="0"/>
      <w:marBottom w:val="0"/>
      <w:divBdr>
        <w:top w:val="none" w:sz="0" w:space="0" w:color="auto"/>
        <w:left w:val="none" w:sz="0" w:space="0" w:color="auto"/>
        <w:bottom w:val="none" w:sz="0" w:space="0" w:color="auto"/>
        <w:right w:val="none" w:sz="0" w:space="0" w:color="auto"/>
      </w:divBdr>
    </w:div>
    <w:div w:id="37557145">
      <w:bodyDiv w:val="1"/>
      <w:marLeft w:val="0"/>
      <w:marRight w:val="0"/>
      <w:marTop w:val="0"/>
      <w:marBottom w:val="0"/>
      <w:divBdr>
        <w:top w:val="none" w:sz="0" w:space="0" w:color="auto"/>
        <w:left w:val="none" w:sz="0" w:space="0" w:color="auto"/>
        <w:bottom w:val="none" w:sz="0" w:space="0" w:color="auto"/>
        <w:right w:val="none" w:sz="0" w:space="0" w:color="auto"/>
      </w:divBdr>
    </w:div>
    <w:div w:id="37826302">
      <w:bodyDiv w:val="1"/>
      <w:marLeft w:val="0"/>
      <w:marRight w:val="0"/>
      <w:marTop w:val="0"/>
      <w:marBottom w:val="0"/>
      <w:divBdr>
        <w:top w:val="none" w:sz="0" w:space="0" w:color="auto"/>
        <w:left w:val="none" w:sz="0" w:space="0" w:color="auto"/>
        <w:bottom w:val="none" w:sz="0" w:space="0" w:color="auto"/>
        <w:right w:val="none" w:sz="0" w:space="0" w:color="auto"/>
      </w:divBdr>
    </w:div>
    <w:div w:id="38555163">
      <w:bodyDiv w:val="1"/>
      <w:marLeft w:val="0"/>
      <w:marRight w:val="0"/>
      <w:marTop w:val="0"/>
      <w:marBottom w:val="0"/>
      <w:divBdr>
        <w:top w:val="none" w:sz="0" w:space="0" w:color="auto"/>
        <w:left w:val="none" w:sz="0" w:space="0" w:color="auto"/>
        <w:bottom w:val="none" w:sz="0" w:space="0" w:color="auto"/>
        <w:right w:val="none" w:sz="0" w:space="0" w:color="auto"/>
      </w:divBdr>
    </w:div>
    <w:div w:id="42490881">
      <w:bodyDiv w:val="1"/>
      <w:marLeft w:val="0"/>
      <w:marRight w:val="0"/>
      <w:marTop w:val="0"/>
      <w:marBottom w:val="0"/>
      <w:divBdr>
        <w:top w:val="none" w:sz="0" w:space="0" w:color="auto"/>
        <w:left w:val="none" w:sz="0" w:space="0" w:color="auto"/>
        <w:bottom w:val="none" w:sz="0" w:space="0" w:color="auto"/>
        <w:right w:val="none" w:sz="0" w:space="0" w:color="auto"/>
      </w:divBdr>
    </w:div>
    <w:div w:id="46607888">
      <w:bodyDiv w:val="1"/>
      <w:marLeft w:val="0"/>
      <w:marRight w:val="0"/>
      <w:marTop w:val="0"/>
      <w:marBottom w:val="0"/>
      <w:divBdr>
        <w:top w:val="none" w:sz="0" w:space="0" w:color="auto"/>
        <w:left w:val="none" w:sz="0" w:space="0" w:color="auto"/>
        <w:bottom w:val="none" w:sz="0" w:space="0" w:color="auto"/>
        <w:right w:val="none" w:sz="0" w:space="0" w:color="auto"/>
      </w:divBdr>
    </w:div>
    <w:div w:id="47994324">
      <w:bodyDiv w:val="1"/>
      <w:marLeft w:val="0"/>
      <w:marRight w:val="0"/>
      <w:marTop w:val="0"/>
      <w:marBottom w:val="0"/>
      <w:divBdr>
        <w:top w:val="none" w:sz="0" w:space="0" w:color="auto"/>
        <w:left w:val="none" w:sz="0" w:space="0" w:color="auto"/>
        <w:bottom w:val="none" w:sz="0" w:space="0" w:color="auto"/>
        <w:right w:val="none" w:sz="0" w:space="0" w:color="auto"/>
      </w:divBdr>
    </w:div>
    <w:div w:id="47996646">
      <w:bodyDiv w:val="1"/>
      <w:marLeft w:val="0"/>
      <w:marRight w:val="0"/>
      <w:marTop w:val="0"/>
      <w:marBottom w:val="0"/>
      <w:divBdr>
        <w:top w:val="none" w:sz="0" w:space="0" w:color="auto"/>
        <w:left w:val="none" w:sz="0" w:space="0" w:color="auto"/>
        <w:bottom w:val="none" w:sz="0" w:space="0" w:color="auto"/>
        <w:right w:val="none" w:sz="0" w:space="0" w:color="auto"/>
      </w:divBdr>
      <w:divsChild>
        <w:div w:id="1563559833">
          <w:marLeft w:val="0"/>
          <w:marRight w:val="0"/>
          <w:marTop w:val="0"/>
          <w:marBottom w:val="0"/>
          <w:divBdr>
            <w:top w:val="none" w:sz="0" w:space="0" w:color="auto"/>
            <w:left w:val="none" w:sz="0" w:space="0" w:color="auto"/>
            <w:bottom w:val="none" w:sz="0" w:space="0" w:color="auto"/>
            <w:right w:val="none" w:sz="0" w:space="0" w:color="auto"/>
          </w:divBdr>
        </w:div>
      </w:divsChild>
    </w:div>
    <w:div w:id="54667437">
      <w:bodyDiv w:val="1"/>
      <w:marLeft w:val="0"/>
      <w:marRight w:val="0"/>
      <w:marTop w:val="0"/>
      <w:marBottom w:val="0"/>
      <w:divBdr>
        <w:top w:val="none" w:sz="0" w:space="0" w:color="auto"/>
        <w:left w:val="none" w:sz="0" w:space="0" w:color="auto"/>
        <w:bottom w:val="none" w:sz="0" w:space="0" w:color="auto"/>
        <w:right w:val="none" w:sz="0" w:space="0" w:color="auto"/>
      </w:divBdr>
    </w:div>
    <w:div w:id="57096983">
      <w:bodyDiv w:val="1"/>
      <w:marLeft w:val="0"/>
      <w:marRight w:val="0"/>
      <w:marTop w:val="0"/>
      <w:marBottom w:val="0"/>
      <w:divBdr>
        <w:top w:val="none" w:sz="0" w:space="0" w:color="auto"/>
        <w:left w:val="none" w:sz="0" w:space="0" w:color="auto"/>
        <w:bottom w:val="none" w:sz="0" w:space="0" w:color="auto"/>
        <w:right w:val="none" w:sz="0" w:space="0" w:color="auto"/>
      </w:divBdr>
    </w:div>
    <w:div w:id="57174100">
      <w:bodyDiv w:val="1"/>
      <w:marLeft w:val="0"/>
      <w:marRight w:val="0"/>
      <w:marTop w:val="0"/>
      <w:marBottom w:val="0"/>
      <w:divBdr>
        <w:top w:val="none" w:sz="0" w:space="0" w:color="auto"/>
        <w:left w:val="none" w:sz="0" w:space="0" w:color="auto"/>
        <w:bottom w:val="none" w:sz="0" w:space="0" w:color="auto"/>
        <w:right w:val="none" w:sz="0" w:space="0" w:color="auto"/>
      </w:divBdr>
    </w:div>
    <w:div w:id="60561531">
      <w:bodyDiv w:val="1"/>
      <w:marLeft w:val="0"/>
      <w:marRight w:val="0"/>
      <w:marTop w:val="0"/>
      <w:marBottom w:val="0"/>
      <w:divBdr>
        <w:top w:val="none" w:sz="0" w:space="0" w:color="auto"/>
        <w:left w:val="none" w:sz="0" w:space="0" w:color="auto"/>
        <w:bottom w:val="none" w:sz="0" w:space="0" w:color="auto"/>
        <w:right w:val="none" w:sz="0" w:space="0" w:color="auto"/>
      </w:divBdr>
    </w:div>
    <w:div w:id="62458721">
      <w:bodyDiv w:val="1"/>
      <w:marLeft w:val="0"/>
      <w:marRight w:val="0"/>
      <w:marTop w:val="0"/>
      <w:marBottom w:val="0"/>
      <w:divBdr>
        <w:top w:val="none" w:sz="0" w:space="0" w:color="auto"/>
        <w:left w:val="none" w:sz="0" w:space="0" w:color="auto"/>
        <w:bottom w:val="none" w:sz="0" w:space="0" w:color="auto"/>
        <w:right w:val="none" w:sz="0" w:space="0" w:color="auto"/>
      </w:divBdr>
    </w:div>
    <w:div w:id="63336284">
      <w:bodyDiv w:val="1"/>
      <w:marLeft w:val="0"/>
      <w:marRight w:val="0"/>
      <w:marTop w:val="0"/>
      <w:marBottom w:val="0"/>
      <w:divBdr>
        <w:top w:val="none" w:sz="0" w:space="0" w:color="auto"/>
        <w:left w:val="none" w:sz="0" w:space="0" w:color="auto"/>
        <w:bottom w:val="none" w:sz="0" w:space="0" w:color="auto"/>
        <w:right w:val="none" w:sz="0" w:space="0" w:color="auto"/>
      </w:divBdr>
    </w:div>
    <w:div w:id="66653509">
      <w:bodyDiv w:val="1"/>
      <w:marLeft w:val="0"/>
      <w:marRight w:val="0"/>
      <w:marTop w:val="0"/>
      <w:marBottom w:val="0"/>
      <w:divBdr>
        <w:top w:val="none" w:sz="0" w:space="0" w:color="auto"/>
        <w:left w:val="none" w:sz="0" w:space="0" w:color="auto"/>
        <w:bottom w:val="none" w:sz="0" w:space="0" w:color="auto"/>
        <w:right w:val="none" w:sz="0" w:space="0" w:color="auto"/>
      </w:divBdr>
    </w:div>
    <w:div w:id="67851898">
      <w:bodyDiv w:val="1"/>
      <w:marLeft w:val="0"/>
      <w:marRight w:val="0"/>
      <w:marTop w:val="0"/>
      <w:marBottom w:val="0"/>
      <w:divBdr>
        <w:top w:val="none" w:sz="0" w:space="0" w:color="auto"/>
        <w:left w:val="none" w:sz="0" w:space="0" w:color="auto"/>
        <w:bottom w:val="none" w:sz="0" w:space="0" w:color="auto"/>
        <w:right w:val="none" w:sz="0" w:space="0" w:color="auto"/>
      </w:divBdr>
    </w:div>
    <w:div w:id="68622458">
      <w:bodyDiv w:val="1"/>
      <w:marLeft w:val="0"/>
      <w:marRight w:val="0"/>
      <w:marTop w:val="0"/>
      <w:marBottom w:val="0"/>
      <w:divBdr>
        <w:top w:val="none" w:sz="0" w:space="0" w:color="auto"/>
        <w:left w:val="none" w:sz="0" w:space="0" w:color="auto"/>
        <w:bottom w:val="none" w:sz="0" w:space="0" w:color="auto"/>
        <w:right w:val="none" w:sz="0" w:space="0" w:color="auto"/>
      </w:divBdr>
    </w:div>
    <w:div w:id="73364132">
      <w:bodyDiv w:val="1"/>
      <w:marLeft w:val="0"/>
      <w:marRight w:val="0"/>
      <w:marTop w:val="0"/>
      <w:marBottom w:val="0"/>
      <w:divBdr>
        <w:top w:val="none" w:sz="0" w:space="0" w:color="auto"/>
        <w:left w:val="none" w:sz="0" w:space="0" w:color="auto"/>
        <w:bottom w:val="none" w:sz="0" w:space="0" w:color="auto"/>
        <w:right w:val="none" w:sz="0" w:space="0" w:color="auto"/>
      </w:divBdr>
    </w:div>
    <w:div w:id="80495603">
      <w:bodyDiv w:val="1"/>
      <w:marLeft w:val="0"/>
      <w:marRight w:val="0"/>
      <w:marTop w:val="0"/>
      <w:marBottom w:val="0"/>
      <w:divBdr>
        <w:top w:val="none" w:sz="0" w:space="0" w:color="auto"/>
        <w:left w:val="none" w:sz="0" w:space="0" w:color="auto"/>
        <w:bottom w:val="none" w:sz="0" w:space="0" w:color="auto"/>
        <w:right w:val="none" w:sz="0" w:space="0" w:color="auto"/>
      </w:divBdr>
    </w:div>
    <w:div w:id="84423501">
      <w:bodyDiv w:val="1"/>
      <w:marLeft w:val="0"/>
      <w:marRight w:val="0"/>
      <w:marTop w:val="0"/>
      <w:marBottom w:val="0"/>
      <w:divBdr>
        <w:top w:val="none" w:sz="0" w:space="0" w:color="auto"/>
        <w:left w:val="none" w:sz="0" w:space="0" w:color="auto"/>
        <w:bottom w:val="none" w:sz="0" w:space="0" w:color="auto"/>
        <w:right w:val="none" w:sz="0" w:space="0" w:color="auto"/>
      </w:divBdr>
    </w:div>
    <w:div w:id="85270978">
      <w:bodyDiv w:val="1"/>
      <w:marLeft w:val="0"/>
      <w:marRight w:val="0"/>
      <w:marTop w:val="0"/>
      <w:marBottom w:val="0"/>
      <w:divBdr>
        <w:top w:val="none" w:sz="0" w:space="0" w:color="auto"/>
        <w:left w:val="none" w:sz="0" w:space="0" w:color="auto"/>
        <w:bottom w:val="none" w:sz="0" w:space="0" w:color="auto"/>
        <w:right w:val="none" w:sz="0" w:space="0" w:color="auto"/>
      </w:divBdr>
    </w:div>
    <w:div w:id="87704259">
      <w:bodyDiv w:val="1"/>
      <w:marLeft w:val="0"/>
      <w:marRight w:val="0"/>
      <w:marTop w:val="0"/>
      <w:marBottom w:val="0"/>
      <w:divBdr>
        <w:top w:val="none" w:sz="0" w:space="0" w:color="auto"/>
        <w:left w:val="none" w:sz="0" w:space="0" w:color="auto"/>
        <w:bottom w:val="none" w:sz="0" w:space="0" w:color="auto"/>
        <w:right w:val="none" w:sz="0" w:space="0" w:color="auto"/>
      </w:divBdr>
    </w:div>
    <w:div w:id="88700743">
      <w:bodyDiv w:val="1"/>
      <w:marLeft w:val="0"/>
      <w:marRight w:val="0"/>
      <w:marTop w:val="0"/>
      <w:marBottom w:val="0"/>
      <w:divBdr>
        <w:top w:val="none" w:sz="0" w:space="0" w:color="auto"/>
        <w:left w:val="none" w:sz="0" w:space="0" w:color="auto"/>
        <w:bottom w:val="none" w:sz="0" w:space="0" w:color="auto"/>
        <w:right w:val="none" w:sz="0" w:space="0" w:color="auto"/>
      </w:divBdr>
    </w:div>
    <w:div w:id="90393170">
      <w:bodyDiv w:val="1"/>
      <w:marLeft w:val="0"/>
      <w:marRight w:val="0"/>
      <w:marTop w:val="0"/>
      <w:marBottom w:val="0"/>
      <w:divBdr>
        <w:top w:val="none" w:sz="0" w:space="0" w:color="auto"/>
        <w:left w:val="none" w:sz="0" w:space="0" w:color="auto"/>
        <w:bottom w:val="none" w:sz="0" w:space="0" w:color="auto"/>
        <w:right w:val="none" w:sz="0" w:space="0" w:color="auto"/>
      </w:divBdr>
    </w:div>
    <w:div w:id="91753895">
      <w:bodyDiv w:val="1"/>
      <w:marLeft w:val="0"/>
      <w:marRight w:val="0"/>
      <w:marTop w:val="0"/>
      <w:marBottom w:val="0"/>
      <w:divBdr>
        <w:top w:val="none" w:sz="0" w:space="0" w:color="auto"/>
        <w:left w:val="none" w:sz="0" w:space="0" w:color="auto"/>
        <w:bottom w:val="none" w:sz="0" w:space="0" w:color="auto"/>
        <w:right w:val="none" w:sz="0" w:space="0" w:color="auto"/>
      </w:divBdr>
    </w:div>
    <w:div w:id="92435565">
      <w:bodyDiv w:val="1"/>
      <w:marLeft w:val="0"/>
      <w:marRight w:val="0"/>
      <w:marTop w:val="0"/>
      <w:marBottom w:val="0"/>
      <w:divBdr>
        <w:top w:val="none" w:sz="0" w:space="0" w:color="auto"/>
        <w:left w:val="none" w:sz="0" w:space="0" w:color="auto"/>
        <w:bottom w:val="none" w:sz="0" w:space="0" w:color="auto"/>
        <w:right w:val="none" w:sz="0" w:space="0" w:color="auto"/>
      </w:divBdr>
    </w:div>
    <w:div w:id="95559821">
      <w:bodyDiv w:val="1"/>
      <w:marLeft w:val="0"/>
      <w:marRight w:val="0"/>
      <w:marTop w:val="0"/>
      <w:marBottom w:val="0"/>
      <w:divBdr>
        <w:top w:val="none" w:sz="0" w:space="0" w:color="auto"/>
        <w:left w:val="none" w:sz="0" w:space="0" w:color="auto"/>
        <w:bottom w:val="none" w:sz="0" w:space="0" w:color="auto"/>
        <w:right w:val="none" w:sz="0" w:space="0" w:color="auto"/>
      </w:divBdr>
    </w:div>
    <w:div w:id="95563211">
      <w:bodyDiv w:val="1"/>
      <w:marLeft w:val="0"/>
      <w:marRight w:val="0"/>
      <w:marTop w:val="0"/>
      <w:marBottom w:val="0"/>
      <w:divBdr>
        <w:top w:val="none" w:sz="0" w:space="0" w:color="auto"/>
        <w:left w:val="none" w:sz="0" w:space="0" w:color="auto"/>
        <w:bottom w:val="none" w:sz="0" w:space="0" w:color="auto"/>
        <w:right w:val="none" w:sz="0" w:space="0" w:color="auto"/>
      </w:divBdr>
    </w:div>
    <w:div w:id="101263254">
      <w:bodyDiv w:val="1"/>
      <w:marLeft w:val="0"/>
      <w:marRight w:val="0"/>
      <w:marTop w:val="0"/>
      <w:marBottom w:val="0"/>
      <w:divBdr>
        <w:top w:val="none" w:sz="0" w:space="0" w:color="auto"/>
        <w:left w:val="none" w:sz="0" w:space="0" w:color="auto"/>
        <w:bottom w:val="none" w:sz="0" w:space="0" w:color="auto"/>
        <w:right w:val="none" w:sz="0" w:space="0" w:color="auto"/>
      </w:divBdr>
    </w:div>
    <w:div w:id="107510684">
      <w:bodyDiv w:val="1"/>
      <w:marLeft w:val="0"/>
      <w:marRight w:val="0"/>
      <w:marTop w:val="0"/>
      <w:marBottom w:val="0"/>
      <w:divBdr>
        <w:top w:val="none" w:sz="0" w:space="0" w:color="auto"/>
        <w:left w:val="none" w:sz="0" w:space="0" w:color="auto"/>
        <w:bottom w:val="none" w:sz="0" w:space="0" w:color="auto"/>
        <w:right w:val="none" w:sz="0" w:space="0" w:color="auto"/>
      </w:divBdr>
    </w:div>
    <w:div w:id="112486094">
      <w:bodyDiv w:val="1"/>
      <w:marLeft w:val="0"/>
      <w:marRight w:val="0"/>
      <w:marTop w:val="0"/>
      <w:marBottom w:val="0"/>
      <w:divBdr>
        <w:top w:val="none" w:sz="0" w:space="0" w:color="auto"/>
        <w:left w:val="none" w:sz="0" w:space="0" w:color="auto"/>
        <w:bottom w:val="none" w:sz="0" w:space="0" w:color="auto"/>
        <w:right w:val="none" w:sz="0" w:space="0" w:color="auto"/>
      </w:divBdr>
    </w:div>
    <w:div w:id="114101668">
      <w:bodyDiv w:val="1"/>
      <w:marLeft w:val="0"/>
      <w:marRight w:val="0"/>
      <w:marTop w:val="0"/>
      <w:marBottom w:val="0"/>
      <w:divBdr>
        <w:top w:val="none" w:sz="0" w:space="0" w:color="auto"/>
        <w:left w:val="none" w:sz="0" w:space="0" w:color="auto"/>
        <w:bottom w:val="none" w:sz="0" w:space="0" w:color="auto"/>
        <w:right w:val="none" w:sz="0" w:space="0" w:color="auto"/>
      </w:divBdr>
    </w:div>
    <w:div w:id="114522431">
      <w:bodyDiv w:val="1"/>
      <w:marLeft w:val="0"/>
      <w:marRight w:val="0"/>
      <w:marTop w:val="0"/>
      <w:marBottom w:val="0"/>
      <w:divBdr>
        <w:top w:val="none" w:sz="0" w:space="0" w:color="auto"/>
        <w:left w:val="none" w:sz="0" w:space="0" w:color="auto"/>
        <w:bottom w:val="none" w:sz="0" w:space="0" w:color="auto"/>
        <w:right w:val="none" w:sz="0" w:space="0" w:color="auto"/>
      </w:divBdr>
    </w:div>
    <w:div w:id="117453817">
      <w:bodyDiv w:val="1"/>
      <w:marLeft w:val="0"/>
      <w:marRight w:val="0"/>
      <w:marTop w:val="0"/>
      <w:marBottom w:val="0"/>
      <w:divBdr>
        <w:top w:val="none" w:sz="0" w:space="0" w:color="auto"/>
        <w:left w:val="none" w:sz="0" w:space="0" w:color="auto"/>
        <w:bottom w:val="none" w:sz="0" w:space="0" w:color="auto"/>
        <w:right w:val="none" w:sz="0" w:space="0" w:color="auto"/>
      </w:divBdr>
    </w:div>
    <w:div w:id="118035516">
      <w:bodyDiv w:val="1"/>
      <w:marLeft w:val="0"/>
      <w:marRight w:val="0"/>
      <w:marTop w:val="0"/>
      <w:marBottom w:val="0"/>
      <w:divBdr>
        <w:top w:val="none" w:sz="0" w:space="0" w:color="auto"/>
        <w:left w:val="none" w:sz="0" w:space="0" w:color="auto"/>
        <w:bottom w:val="none" w:sz="0" w:space="0" w:color="auto"/>
        <w:right w:val="none" w:sz="0" w:space="0" w:color="auto"/>
      </w:divBdr>
    </w:div>
    <w:div w:id="120465909">
      <w:bodyDiv w:val="1"/>
      <w:marLeft w:val="0"/>
      <w:marRight w:val="0"/>
      <w:marTop w:val="0"/>
      <w:marBottom w:val="0"/>
      <w:divBdr>
        <w:top w:val="none" w:sz="0" w:space="0" w:color="auto"/>
        <w:left w:val="none" w:sz="0" w:space="0" w:color="auto"/>
        <w:bottom w:val="none" w:sz="0" w:space="0" w:color="auto"/>
        <w:right w:val="none" w:sz="0" w:space="0" w:color="auto"/>
      </w:divBdr>
    </w:div>
    <w:div w:id="122618564">
      <w:bodyDiv w:val="1"/>
      <w:marLeft w:val="0"/>
      <w:marRight w:val="0"/>
      <w:marTop w:val="0"/>
      <w:marBottom w:val="0"/>
      <w:divBdr>
        <w:top w:val="none" w:sz="0" w:space="0" w:color="auto"/>
        <w:left w:val="none" w:sz="0" w:space="0" w:color="auto"/>
        <w:bottom w:val="none" w:sz="0" w:space="0" w:color="auto"/>
        <w:right w:val="none" w:sz="0" w:space="0" w:color="auto"/>
      </w:divBdr>
    </w:div>
    <w:div w:id="130682592">
      <w:bodyDiv w:val="1"/>
      <w:marLeft w:val="0"/>
      <w:marRight w:val="0"/>
      <w:marTop w:val="0"/>
      <w:marBottom w:val="0"/>
      <w:divBdr>
        <w:top w:val="none" w:sz="0" w:space="0" w:color="auto"/>
        <w:left w:val="none" w:sz="0" w:space="0" w:color="auto"/>
        <w:bottom w:val="none" w:sz="0" w:space="0" w:color="auto"/>
        <w:right w:val="none" w:sz="0" w:space="0" w:color="auto"/>
      </w:divBdr>
    </w:div>
    <w:div w:id="133060846">
      <w:bodyDiv w:val="1"/>
      <w:marLeft w:val="0"/>
      <w:marRight w:val="0"/>
      <w:marTop w:val="0"/>
      <w:marBottom w:val="0"/>
      <w:divBdr>
        <w:top w:val="none" w:sz="0" w:space="0" w:color="auto"/>
        <w:left w:val="none" w:sz="0" w:space="0" w:color="auto"/>
        <w:bottom w:val="none" w:sz="0" w:space="0" w:color="auto"/>
        <w:right w:val="none" w:sz="0" w:space="0" w:color="auto"/>
      </w:divBdr>
    </w:div>
    <w:div w:id="133987317">
      <w:bodyDiv w:val="1"/>
      <w:marLeft w:val="0"/>
      <w:marRight w:val="0"/>
      <w:marTop w:val="0"/>
      <w:marBottom w:val="0"/>
      <w:divBdr>
        <w:top w:val="none" w:sz="0" w:space="0" w:color="auto"/>
        <w:left w:val="none" w:sz="0" w:space="0" w:color="auto"/>
        <w:bottom w:val="none" w:sz="0" w:space="0" w:color="auto"/>
        <w:right w:val="none" w:sz="0" w:space="0" w:color="auto"/>
      </w:divBdr>
    </w:div>
    <w:div w:id="136455627">
      <w:bodyDiv w:val="1"/>
      <w:marLeft w:val="0"/>
      <w:marRight w:val="0"/>
      <w:marTop w:val="0"/>
      <w:marBottom w:val="0"/>
      <w:divBdr>
        <w:top w:val="none" w:sz="0" w:space="0" w:color="auto"/>
        <w:left w:val="none" w:sz="0" w:space="0" w:color="auto"/>
        <w:bottom w:val="none" w:sz="0" w:space="0" w:color="auto"/>
        <w:right w:val="none" w:sz="0" w:space="0" w:color="auto"/>
      </w:divBdr>
    </w:div>
    <w:div w:id="140083047">
      <w:bodyDiv w:val="1"/>
      <w:marLeft w:val="0"/>
      <w:marRight w:val="0"/>
      <w:marTop w:val="0"/>
      <w:marBottom w:val="0"/>
      <w:divBdr>
        <w:top w:val="none" w:sz="0" w:space="0" w:color="auto"/>
        <w:left w:val="none" w:sz="0" w:space="0" w:color="auto"/>
        <w:bottom w:val="none" w:sz="0" w:space="0" w:color="auto"/>
        <w:right w:val="none" w:sz="0" w:space="0" w:color="auto"/>
      </w:divBdr>
    </w:div>
    <w:div w:id="140197664">
      <w:bodyDiv w:val="1"/>
      <w:marLeft w:val="0"/>
      <w:marRight w:val="0"/>
      <w:marTop w:val="0"/>
      <w:marBottom w:val="0"/>
      <w:divBdr>
        <w:top w:val="none" w:sz="0" w:space="0" w:color="auto"/>
        <w:left w:val="none" w:sz="0" w:space="0" w:color="auto"/>
        <w:bottom w:val="none" w:sz="0" w:space="0" w:color="auto"/>
        <w:right w:val="none" w:sz="0" w:space="0" w:color="auto"/>
      </w:divBdr>
    </w:div>
    <w:div w:id="141239566">
      <w:bodyDiv w:val="1"/>
      <w:marLeft w:val="0"/>
      <w:marRight w:val="0"/>
      <w:marTop w:val="0"/>
      <w:marBottom w:val="0"/>
      <w:divBdr>
        <w:top w:val="none" w:sz="0" w:space="0" w:color="auto"/>
        <w:left w:val="none" w:sz="0" w:space="0" w:color="auto"/>
        <w:bottom w:val="none" w:sz="0" w:space="0" w:color="auto"/>
        <w:right w:val="none" w:sz="0" w:space="0" w:color="auto"/>
      </w:divBdr>
    </w:div>
    <w:div w:id="142235064">
      <w:bodyDiv w:val="1"/>
      <w:marLeft w:val="0"/>
      <w:marRight w:val="0"/>
      <w:marTop w:val="0"/>
      <w:marBottom w:val="0"/>
      <w:divBdr>
        <w:top w:val="none" w:sz="0" w:space="0" w:color="auto"/>
        <w:left w:val="none" w:sz="0" w:space="0" w:color="auto"/>
        <w:bottom w:val="none" w:sz="0" w:space="0" w:color="auto"/>
        <w:right w:val="none" w:sz="0" w:space="0" w:color="auto"/>
      </w:divBdr>
    </w:div>
    <w:div w:id="142309782">
      <w:bodyDiv w:val="1"/>
      <w:marLeft w:val="0"/>
      <w:marRight w:val="0"/>
      <w:marTop w:val="0"/>
      <w:marBottom w:val="0"/>
      <w:divBdr>
        <w:top w:val="none" w:sz="0" w:space="0" w:color="auto"/>
        <w:left w:val="none" w:sz="0" w:space="0" w:color="auto"/>
        <w:bottom w:val="none" w:sz="0" w:space="0" w:color="auto"/>
        <w:right w:val="none" w:sz="0" w:space="0" w:color="auto"/>
      </w:divBdr>
    </w:div>
    <w:div w:id="142703829">
      <w:bodyDiv w:val="1"/>
      <w:marLeft w:val="0"/>
      <w:marRight w:val="0"/>
      <w:marTop w:val="0"/>
      <w:marBottom w:val="0"/>
      <w:divBdr>
        <w:top w:val="none" w:sz="0" w:space="0" w:color="auto"/>
        <w:left w:val="none" w:sz="0" w:space="0" w:color="auto"/>
        <w:bottom w:val="none" w:sz="0" w:space="0" w:color="auto"/>
        <w:right w:val="none" w:sz="0" w:space="0" w:color="auto"/>
      </w:divBdr>
    </w:div>
    <w:div w:id="143157783">
      <w:bodyDiv w:val="1"/>
      <w:marLeft w:val="0"/>
      <w:marRight w:val="0"/>
      <w:marTop w:val="0"/>
      <w:marBottom w:val="0"/>
      <w:divBdr>
        <w:top w:val="none" w:sz="0" w:space="0" w:color="auto"/>
        <w:left w:val="none" w:sz="0" w:space="0" w:color="auto"/>
        <w:bottom w:val="none" w:sz="0" w:space="0" w:color="auto"/>
        <w:right w:val="none" w:sz="0" w:space="0" w:color="auto"/>
      </w:divBdr>
    </w:div>
    <w:div w:id="145902621">
      <w:bodyDiv w:val="1"/>
      <w:marLeft w:val="0"/>
      <w:marRight w:val="0"/>
      <w:marTop w:val="0"/>
      <w:marBottom w:val="0"/>
      <w:divBdr>
        <w:top w:val="none" w:sz="0" w:space="0" w:color="auto"/>
        <w:left w:val="none" w:sz="0" w:space="0" w:color="auto"/>
        <w:bottom w:val="none" w:sz="0" w:space="0" w:color="auto"/>
        <w:right w:val="none" w:sz="0" w:space="0" w:color="auto"/>
      </w:divBdr>
    </w:div>
    <w:div w:id="151917720">
      <w:bodyDiv w:val="1"/>
      <w:marLeft w:val="0"/>
      <w:marRight w:val="0"/>
      <w:marTop w:val="0"/>
      <w:marBottom w:val="0"/>
      <w:divBdr>
        <w:top w:val="none" w:sz="0" w:space="0" w:color="auto"/>
        <w:left w:val="none" w:sz="0" w:space="0" w:color="auto"/>
        <w:bottom w:val="none" w:sz="0" w:space="0" w:color="auto"/>
        <w:right w:val="none" w:sz="0" w:space="0" w:color="auto"/>
      </w:divBdr>
    </w:div>
    <w:div w:id="152599620">
      <w:bodyDiv w:val="1"/>
      <w:marLeft w:val="0"/>
      <w:marRight w:val="0"/>
      <w:marTop w:val="0"/>
      <w:marBottom w:val="0"/>
      <w:divBdr>
        <w:top w:val="none" w:sz="0" w:space="0" w:color="auto"/>
        <w:left w:val="none" w:sz="0" w:space="0" w:color="auto"/>
        <w:bottom w:val="none" w:sz="0" w:space="0" w:color="auto"/>
        <w:right w:val="none" w:sz="0" w:space="0" w:color="auto"/>
      </w:divBdr>
    </w:div>
    <w:div w:id="154340487">
      <w:bodyDiv w:val="1"/>
      <w:marLeft w:val="0"/>
      <w:marRight w:val="0"/>
      <w:marTop w:val="0"/>
      <w:marBottom w:val="0"/>
      <w:divBdr>
        <w:top w:val="none" w:sz="0" w:space="0" w:color="auto"/>
        <w:left w:val="none" w:sz="0" w:space="0" w:color="auto"/>
        <w:bottom w:val="none" w:sz="0" w:space="0" w:color="auto"/>
        <w:right w:val="none" w:sz="0" w:space="0" w:color="auto"/>
      </w:divBdr>
    </w:div>
    <w:div w:id="163403218">
      <w:bodyDiv w:val="1"/>
      <w:marLeft w:val="0"/>
      <w:marRight w:val="0"/>
      <w:marTop w:val="0"/>
      <w:marBottom w:val="0"/>
      <w:divBdr>
        <w:top w:val="none" w:sz="0" w:space="0" w:color="auto"/>
        <w:left w:val="none" w:sz="0" w:space="0" w:color="auto"/>
        <w:bottom w:val="none" w:sz="0" w:space="0" w:color="auto"/>
        <w:right w:val="none" w:sz="0" w:space="0" w:color="auto"/>
      </w:divBdr>
    </w:div>
    <w:div w:id="165678584">
      <w:bodyDiv w:val="1"/>
      <w:marLeft w:val="0"/>
      <w:marRight w:val="0"/>
      <w:marTop w:val="0"/>
      <w:marBottom w:val="0"/>
      <w:divBdr>
        <w:top w:val="none" w:sz="0" w:space="0" w:color="auto"/>
        <w:left w:val="none" w:sz="0" w:space="0" w:color="auto"/>
        <w:bottom w:val="none" w:sz="0" w:space="0" w:color="auto"/>
        <w:right w:val="none" w:sz="0" w:space="0" w:color="auto"/>
      </w:divBdr>
    </w:div>
    <w:div w:id="169027630">
      <w:bodyDiv w:val="1"/>
      <w:marLeft w:val="0"/>
      <w:marRight w:val="0"/>
      <w:marTop w:val="0"/>
      <w:marBottom w:val="0"/>
      <w:divBdr>
        <w:top w:val="none" w:sz="0" w:space="0" w:color="auto"/>
        <w:left w:val="none" w:sz="0" w:space="0" w:color="auto"/>
        <w:bottom w:val="none" w:sz="0" w:space="0" w:color="auto"/>
        <w:right w:val="none" w:sz="0" w:space="0" w:color="auto"/>
      </w:divBdr>
    </w:div>
    <w:div w:id="171602670">
      <w:bodyDiv w:val="1"/>
      <w:marLeft w:val="0"/>
      <w:marRight w:val="0"/>
      <w:marTop w:val="0"/>
      <w:marBottom w:val="0"/>
      <w:divBdr>
        <w:top w:val="none" w:sz="0" w:space="0" w:color="auto"/>
        <w:left w:val="none" w:sz="0" w:space="0" w:color="auto"/>
        <w:bottom w:val="none" w:sz="0" w:space="0" w:color="auto"/>
        <w:right w:val="none" w:sz="0" w:space="0" w:color="auto"/>
      </w:divBdr>
    </w:div>
    <w:div w:id="173765223">
      <w:bodyDiv w:val="1"/>
      <w:marLeft w:val="0"/>
      <w:marRight w:val="0"/>
      <w:marTop w:val="0"/>
      <w:marBottom w:val="0"/>
      <w:divBdr>
        <w:top w:val="none" w:sz="0" w:space="0" w:color="auto"/>
        <w:left w:val="none" w:sz="0" w:space="0" w:color="auto"/>
        <w:bottom w:val="none" w:sz="0" w:space="0" w:color="auto"/>
        <w:right w:val="none" w:sz="0" w:space="0" w:color="auto"/>
      </w:divBdr>
    </w:div>
    <w:div w:id="174465642">
      <w:bodyDiv w:val="1"/>
      <w:marLeft w:val="0"/>
      <w:marRight w:val="0"/>
      <w:marTop w:val="0"/>
      <w:marBottom w:val="0"/>
      <w:divBdr>
        <w:top w:val="none" w:sz="0" w:space="0" w:color="auto"/>
        <w:left w:val="none" w:sz="0" w:space="0" w:color="auto"/>
        <w:bottom w:val="none" w:sz="0" w:space="0" w:color="auto"/>
        <w:right w:val="none" w:sz="0" w:space="0" w:color="auto"/>
      </w:divBdr>
    </w:div>
    <w:div w:id="174613531">
      <w:bodyDiv w:val="1"/>
      <w:marLeft w:val="0"/>
      <w:marRight w:val="0"/>
      <w:marTop w:val="0"/>
      <w:marBottom w:val="0"/>
      <w:divBdr>
        <w:top w:val="none" w:sz="0" w:space="0" w:color="auto"/>
        <w:left w:val="none" w:sz="0" w:space="0" w:color="auto"/>
        <w:bottom w:val="none" w:sz="0" w:space="0" w:color="auto"/>
        <w:right w:val="none" w:sz="0" w:space="0" w:color="auto"/>
      </w:divBdr>
    </w:div>
    <w:div w:id="175773789">
      <w:bodyDiv w:val="1"/>
      <w:marLeft w:val="0"/>
      <w:marRight w:val="0"/>
      <w:marTop w:val="0"/>
      <w:marBottom w:val="0"/>
      <w:divBdr>
        <w:top w:val="none" w:sz="0" w:space="0" w:color="auto"/>
        <w:left w:val="none" w:sz="0" w:space="0" w:color="auto"/>
        <w:bottom w:val="none" w:sz="0" w:space="0" w:color="auto"/>
        <w:right w:val="none" w:sz="0" w:space="0" w:color="auto"/>
      </w:divBdr>
    </w:div>
    <w:div w:id="185556655">
      <w:bodyDiv w:val="1"/>
      <w:marLeft w:val="0"/>
      <w:marRight w:val="0"/>
      <w:marTop w:val="0"/>
      <w:marBottom w:val="0"/>
      <w:divBdr>
        <w:top w:val="none" w:sz="0" w:space="0" w:color="auto"/>
        <w:left w:val="none" w:sz="0" w:space="0" w:color="auto"/>
        <w:bottom w:val="none" w:sz="0" w:space="0" w:color="auto"/>
        <w:right w:val="none" w:sz="0" w:space="0" w:color="auto"/>
      </w:divBdr>
    </w:div>
    <w:div w:id="194933017">
      <w:bodyDiv w:val="1"/>
      <w:marLeft w:val="0"/>
      <w:marRight w:val="0"/>
      <w:marTop w:val="0"/>
      <w:marBottom w:val="0"/>
      <w:divBdr>
        <w:top w:val="none" w:sz="0" w:space="0" w:color="auto"/>
        <w:left w:val="none" w:sz="0" w:space="0" w:color="auto"/>
        <w:bottom w:val="none" w:sz="0" w:space="0" w:color="auto"/>
        <w:right w:val="none" w:sz="0" w:space="0" w:color="auto"/>
      </w:divBdr>
    </w:div>
    <w:div w:id="194999291">
      <w:bodyDiv w:val="1"/>
      <w:marLeft w:val="0"/>
      <w:marRight w:val="0"/>
      <w:marTop w:val="0"/>
      <w:marBottom w:val="0"/>
      <w:divBdr>
        <w:top w:val="none" w:sz="0" w:space="0" w:color="auto"/>
        <w:left w:val="none" w:sz="0" w:space="0" w:color="auto"/>
        <w:bottom w:val="none" w:sz="0" w:space="0" w:color="auto"/>
        <w:right w:val="none" w:sz="0" w:space="0" w:color="auto"/>
      </w:divBdr>
    </w:div>
    <w:div w:id="197426660">
      <w:bodyDiv w:val="1"/>
      <w:marLeft w:val="0"/>
      <w:marRight w:val="0"/>
      <w:marTop w:val="0"/>
      <w:marBottom w:val="0"/>
      <w:divBdr>
        <w:top w:val="none" w:sz="0" w:space="0" w:color="auto"/>
        <w:left w:val="none" w:sz="0" w:space="0" w:color="auto"/>
        <w:bottom w:val="none" w:sz="0" w:space="0" w:color="auto"/>
        <w:right w:val="none" w:sz="0" w:space="0" w:color="auto"/>
      </w:divBdr>
    </w:div>
    <w:div w:id="200479559">
      <w:bodyDiv w:val="1"/>
      <w:marLeft w:val="0"/>
      <w:marRight w:val="0"/>
      <w:marTop w:val="0"/>
      <w:marBottom w:val="0"/>
      <w:divBdr>
        <w:top w:val="none" w:sz="0" w:space="0" w:color="auto"/>
        <w:left w:val="none" w:sz="0" w:space="0" w:color="auto"/>
        <w:bottom w:val="none" w:sz="0" w:space="0" w:color="auto"/>
        <w:right w:val="none" w:sz="0" w:space="0" w:color="auto"/>
      </w:divBdr>
    </w:div>
    <w:div w:id="200555539">
      <w:bodyDiv w:val="1"/>
      <w:marLeft w:val="0"/>
      <w:marRight w:val="0"/>
      <w:marTop w:val="0"/>
      <w:marBottom w:val="0"/>
      <w:divBdr>
        <w:top w:val="none" w:sz="0" w:space="0" w:color="auto"/>
        <w:left w:val="none" w:sz="0" w:space="0" w:color="auto"/>
        <w:bottom w:val="none" w:sz="0" w:space="0" w:color="auto"/>
        <w:right w:val="none" w:sz="0" w:space="0" w:color="auto"/>
      </w:divBdr>
    </w:div>
    <w:div w:id="201947305">
      <w:bodyDiv w:val="1"/>
      <w:marLeft w:val="0"/>
      <w:marRight w:val="0"/>
      <w:marTop w:val="0"/>
      <w:marBottom w:val="0"/>
      <w:divBdr>
        <w:top w:val="none" w:sz="0" w:space="0" w:color="auto"/>
        <w:left w:val="none" w:sz="0" w:space="0" w:color="auto"/>
        <w:bottom w:val="none" w:sz="0" w:space="0" w:color="auto"/>
        <w:right w:val="none" w:sz="0" w:space="0" w:color="auto"/>
      </w:divBdr>
    </w:div>
    <w:div w:id="202182052">
      <w:bodyDiv w:val="1"/>
      <w:marLeft w:val="0"/>
      <w:marRight w:val="0"/>
      <w:marTop w:val="0"/>
      <w:marBottom w:val="0"/>
      <w:divBdr>
        <w:top w:val="none" w:sz="0" w:space="0" w:color="auto"/>
        <w:left w:val="none" w:sz="0" w:space="0" w:color="auto"/>
        <w:bottom w:val="none" w:sz="0" w:space="0" w:color="auto"/>
        <w:right w:val="none" w:sz="0" w:space="0" w:color="auto"/>
      </w:divBdr>
    </w:div>
    <w:div w:id="208886344">
      <w:bodyDiv w:val="1"/>
      <w:marLeft w:val="0"/>
      <w:marRight w:val="0"/>
      <w:marTop w:val="0"/>
      <w:marBottom w:val="0"/>
      <w:divBdr>
        <w:top w:val="none" w:sz="0" w:space="0" w:color="auto"/>
        <w:left w:val="none" w:sz="0" w:space="0" w:color="auto"/>
        <w:bottom w:val="none" w:sz="0" w:space="0" w:color="auto"/>
        <w:right w:val="none" w:sz="0" w:space="0" w:color="auto"/>
      </w:divBdr>
    </w:div>
    <w:div w:id="213129150">
      <w:bodyDiv w:val="1"/>
      <w:marLeft w:val="0"/>
      <w:marRight w:val="0"/>
      <w:marTop w:val="0"/>
      <w:marBottom w:val="0"/>
      <w:divBdr>
        <w:top w:val="none" w:sz="0" w:space="0" w:color="auto"/>
        <w:left w:val="none" w:sz="0" w:space="0" w:color="auto"/>
        <w:bottom w:val="none" w:sz="0" w:space="0" w:color="auto"/>
        <w:right w:val="none" w:sz="0" w:space="0" w:color="auto"/>
      </w:divBdr>
    </w:div>
    <w:div w:id="216820759">
      <w:bodyDiv w:val="1"/>
      <w:marLeft w:val="0"/>
      <w:marRight w:val="0"/>
      <w:marTop w:val="0"/>
      <w:marBottom w:val="0"/>
      <w:divBdr>
        <w:top w:val="none" w:sz="0" w:space="0" w:color="auto"/>
        <w:left w:val="none" w:sz="0" w:space="0" w:color="auto"/>
        <w:bottom w:val="none" w:sz="0" w:space="0" w:color="auto"/>
        <w:right w:val="none" w:sz="0" w:space="0" w:color="auto"/>
      </w:divBdr>
    </w:div>
    <w:div w:id="223806640">
      <w:bodyDiv w:val="1"/>
      <w:marLeft w:val="0"/>
      <w:marRight w:val="0"/>
      <w:marTop w:val="0"/>
      <w:marBottom w:val="0"/>
      <w:divBdr>
        <w:top w:val="none" w:sz="0" w:space="0" w:color="auto"/>
        <w:left w:val="none" w:sz="0" w:space="0" w:color="auto"/>
        <w:bottom w:val="none" w:sz="0" w:space="0" w:color="auto"/>
        <w:right w:val="none" w:sz="0" w:space="0" w:color="auto"/>
      </w:divBdr>
    </w:div>
    <w:div w:id="224413840">
      <w:bodyDiv w:val="1"/>
      <w:marLeft w:val="0"/>
      <w:marRight w:val="0"/>
      <w:marTop w:val="0"/>
      <w:marBottom w:val="0"/>
      <w:divBdr>
        <w:top w:val="none" w:sz="0" w:space="0" w:color="auto"/>
        <w:left w:val="none" w:sz="0" w:space="0" w:color="auto"/>
        <w:bottom w:val="none" w:sz="0" w:space="0" w:color="auto"/>
        <w:right w:val="none" w:sz="0" w:space="0" w:color="auto"/>
      </w:divBdr>
    </w:div>
    <w:div w:id="225803018">
      <w:bodyDiv w:val="1"/>
      <w:marLeft w:val="0"/>
      <w:marRight w:val="0"/>
      <w:marTop w:val="0"/>
      <w:marBottom w:val="0"/>
      <w:divBdr>
        <w:top w:val="none" w:sz="0" w:space="0" w:color="auto"/>
        <w:left w:val="none" w:sz="0" w:space="0" w:color="auto"/>
        <w:bottom w:val="none" w:sz="0" w:space="0" w:color="auto"/>
        <w:right w:val="none" w:sz="0" w:space="0" w:color="auto"/>
      </w:divBdr>
    </w:div>
    <w:div w:id="226497918">
      <w:bodyDiv w:val="1"/>
      <w:marLeft w:val="0"/>
      <w:marRight w:val="0"/>
      <w:marTop w:val="0"/>
      <w:marBottom w:val="0"/>
      <w:divBdr>
        <w:top w:val="none" w:sz="0" w:space="0" w:color="auto"/>
        <w:left w:val="none" w:sz="0" w:space="0" w:color="auto"/>
        <w:bottom w:val="none" w:sz="0" w:space="0" w:color="auto"/>
        <w:right w:val="none" w:sz="0" w:space="0" w:color="auto"/>
      </w:divBdr>
    </w:div>
    <w:div w:id="228925629">
      <w:bodyDiv w:val="1"/>
      <w:marLeft w:val="0"/>
      <w:marRight w:val="0"/>
      <w:marTop w:val="0"/>
      <w:marBottom w:val="0"/>
      <w:divBdr>
        <w:top w:val="none" w:sz="0" w:space="0" w:color="auto"/>
        <w:left w:val="none" w:sz="0" w:space="0" w:color="auto"/>
        <w:bottom w:val="none" w:sz="0" w:space="0" w:color="auto"/>
        <w:right w:val="none" w:sz="0" w:space="0" w:color="auto"/>
      </w:divBdr>
    </w:div>
    <w:div w:id="230581446">
      <w:bodyDiv w:val="1"/>
      <w:marLeft w:val="0"/>
      <w:marRight w:val="0"/>
      <w:marTop w:val="0"/>
      <w:marBottom w:val="0"/>
      <w:divBdr>
        <w:top w:val="none" w:sz="0" w:space="0" w:color="auto"/>
        <w:left w:val="none" w:sz="0" w:space="0" w:color="auto"/>
        <w:bottom w:val="none" w:sz="0" w:space="0" w:color="auto"/>
        <w:right w:val="none" w:sz="0" w:space="0" w:color="auto"/>
      </w:divBdr>
    </w:div>
    <w:div w:id="231621969">
      <w:bodyDiv w:val="1"/>
      <w:marLeft w:val="0"/>
      <w:marRight w:val="0"/>
      <w:marTop w:val="0"/>
      <w:marBottom w:val="0"/>
      <w:divBdr>
        <w:top w:val="none" w:sz="0" w:space="0" w:color="auto"/>
        <w:left w:val="none" w:sz="0" w:space="0" w:color="auto"/>
        <w:bottom w:val="none" w:sz="0" w:space="0" w:color="auto"/>
        <w:right w:val="none" w:sz="0" w:space="0" w:color="auto"/>
      </w:divBdr>
    </w:div>
    <w:div w:id="232744311">
      <w:bodyDiv w:val="1"/>
      <w:marLeft w:val="0"/>
      <w:marRight w:val="0"/>
      <w:marTop w:val="0"/>
      <w:marBottom w:val="0"/>
      <w:divBdr>
        <w:top w:val="none" w:sz="0" w:space="0" w:color="auto"/>
        <w:left w:val="none" w:sz="0" w:space="0" w:color="auto"/>
        <w:bottom w:val="none" w:sz="0" w:space="0" w:color="auto"/>
        <w:right w:val="none" w:sz="0" w:space="0" w:color="auto"/>
      </w:divBdr>
    </w:div>
    <w:div w:id="235939644">
      <w:bodyDiv w:val="1"/>
      <w:marLeft w:val="0"/>
      <w:marRight w:val="0"/>
      <w:marTop w:val="0"/>
      <w:marBottom w:val="0"/>
      <w:divBdr>
        <w:top w:val="none" w:sz="0" w:space="0" w:color="auto"/>
        <w:left w:val="none" w:sz="0" w:space="0" w:color="auto"/>
        <w:bottom w:val="none" w:sz="0" w:space="0" w:color="auto"/>
        <w:right w:val="none" w:sz="0" w:space="0" w:color="auto"/>
      </w:divBdr>
    </w:div>
    <w:div w:id="242103488">
      <w:bodyDiv w:val="1"/>
      <w:marLeft w:val="0"/>
      <w:marRight w:val="0"/>
      <w:marTop w:val="0"/>
      <w:marBottom w:val="0"/>
      <w:divBdr>
        <w:top w:val="none" w:sz="0" w:space="0" w:color="auto"/>
        <w:left w:val="none" w:sz="0" w:space="0" w:color="auto"/>
        <w:bottom w:val="none" w:sz="0" w:space="0" w:color="auto"/>
        <w:right w:val="none" w:sz="0" w:space="0" w:color="auto"/>
      </w:divBdr>
    </w:div>
    <w:div w:id="243031331">
      <w:bodyDiv w:val="1"/>
      <w:marLeft w:val="0"/>
      <w:marRight w:val="0"/>
      <w:marTop w:val="0"/>
      <w:marBottom w:val="0"/>
      <w:divBdr>
        <w:top w:val="none" w:sz="0" w:space="0" w:color="auto"/>
        <w:left w:val="none" w:sz="0" w:space="0" w:color="auto"/>
        <w:bottom w:val="none" w:sz="0" w:space="0" w:color="auto"/>
        <w:right w:val="none" w:sz="0" w:space="0" w:color="auto"/>
      </w:divBdr>
    </w:div>
    <w:div w:id="245455774">
      <w:bodyDiv w:val="1"/>
      <w:marLeft w:val="0"/>
      <w:marRight w:val="0"/>
      <w:marTop w:val="0"/>
      <w:marBottom w:val="0"/>
      <w:divBdr>
        <w:top w:val="none" w:sz="0" w:space="0" w:color="auto"/>
        <w:left w:val="none" w:sz="0" w:space="0" w:color="auto"/>
        <w:bottom w:val="none" w:sz="0" w:space="0" w:color="auto"/>
        <w:right w:val="none" w:sz="0" w:space="0" w:color="auto"/>
      </w:divBdr>
    </w:div>
    <w:div w:id="245726753">
      <w:bodyDiv w:val="1"/>
      <w:marLeft w:val="0"/>
      <w:marRight w:val="0"/>
      <w:marTop w:val="0"/>
      <w:marBottom w:val="0"/>
      <w:divBdr>
        <w:top w:val="none" w:sz="0" w:space="0" w:color="auto"/>
        <w:left w:val="none" w:sz="0" w:space="0" w:color="auto"/>
        <w:bottom w:val="none" w:sz="0" w:space="0" w:color="auto"/>
        <w:right w:val="none" w:sz="0" w:space="0" w:color="auto"/>
      </w:divBdr>
    </w:div>
    <w:div w:id="247733314">
      <w:bodyDiv w:val="1"/>
      <w:marLeft w:val="0"/>
      <w:marRight w:val="0"/>
      <w:marTop w:val="0"/>
      <w:marBottom w:val="0"/>
      <w:divBdr>
        <w:top w:val="none" w:sz="0" w:space="0" w:color="auto"/>
        <w:left w:val="none" w:sz="0" w:space="0" w:color="auto"/>
        <w:bottom w:val="none" w:sz="0" w:space="0" w:color="auto"/>
        <w:right w:val="none" w:sz="0" w:space="0" w:color="auto"/>
      </w:divBdr>
    </w:div>
    <w:div w:id="252010028">
      <w:bodyDiv w:val="1"/>
      <w:marLeft w:val="0"/>
      <w:marRight w:val="0"/>
      <w:marTop w:val="0"/>
      <w:marBottom w:val="0"/>
      <w:divBdr>
        <w:top w:val="none" w:sz="0" w:space="0" w:color="auto"/>
        <w:left w:val="none" w:sz="0" w:space="0" w:color="auto"/>
        <w:bottom w:val="none" w:sz="0" w:space="0" w:color="auto"/>
        <w:right w:val="none" w:sz="0" w:space="0" w:color="auto"/>
      </w:divBdr>
    </w:div>
    <w:div w:id="253978855">
      <w:bodyDiv w:val="1"/>
      <w:marLeft w:val="0"/>
      <w:marRight w:val="0"/>
      <w:marTop w:val="0"/>
      <w:marBottom w:val="0"/>
      <w:divBdr>
        <w:top w:val="none" w:sz="0" w:space="0" w:color="auto"/>
        <w:left w:val="none" w:sz="0" w:space="0" w:color="auto"/>
        <w:bottom w:val="none" w:sz="0" w:space="0" w:color="auto"/>
        <w:right w:val="none" w:sz="0" w:space="0" w:color="auto"/>
      </w:divBdr>
    </w:div>
    <w:div w:id="254554535">
      <w:bodyDiv w:val="1"/>
      <w:marLeft w:val="0"/>
      <w:marRight w:val="0"/>
      <w:marTop w:val="0"/>
      <w:marBottom w:val="0"/>
      <w:divBdr>
        <w:top w:val="none" w:sz="0" w:space="0" w:color="auto"/>
        <w:left w:val="none" w:sz="0" w:space="0" w:color="auto"/>
        <w:bottom w:val="none" w:sz="0" w:space="0" w:color="auto"/>
        <w:right w:val="none" w:sz="0" w:space="0" w:color="auto"/>
      </w:divBdr>
    </w:div>
    <w:div w:id="254940788">
      <w:bodyDiv w:val="1"/>
      <w:marLeft w:val="0"/>
      <w:marRight w:val="0"/>
      <w:marTop w:val="0"/>
      <w:marBottom w:val="0"/>
      <w:divBdr>
        <w:top w:val="none" w:sz="0" w:space="0" w:color="auto"/>
        <w:left w:val="none" w:sz="0" w:space="0" w:color="auto"/>
        <w:bottom w:val="none" w:sz="0" w:space="0" w:color="auto"/>
        <w:right w:val="none" w:sz="0" w:space="0" w:color="auto"/>
      </w:divBdr>
    </w:div>
    <w:div w:id="256253649">
      <w:bodyDiv w:val="1"/>
      <w:marLeft w:val="0"/>
      <w:marRight w:val="0"/>
      <w:marTop w:val="0"/>
      <w:marBottom w:val="0"/>
      <w:divBdr>
        <w:top w:val="none" w:sz="0" w:space="0" w:color="auto"/>
        <w:left w:val="none" w:sz="0" w:space="0" w:color="auto"/>
        <w:bottom w:val="none" w:sz="0" w:space="0" w:color="auto"/>
        <w:right w:val="none" w:sz="0" w:space="0" w:color="auto"/>
      </w:divBdr>
      <w:divsChild>
        <w:div w:id="2096392660">
          <w:marLeft w:val="0"/>
          <w:marRight w:val="0"/>
          <w:marTop w:val="0"/>
          <w:marBottom w:val="0"/>
          <w:divBdr>
            <w:top w:val="none" w:sz="0" w:space="0" w:color="auto"/>
            <w:left w:val="none" w:sz="0" w:space="0" w:color="auto"/>
            <w:bottom w:val="none" w:sz="0" w:space="0" w:color="auto"/>
            <w:right w:val="none" w:sz="0" w:space="0" w:color="auto"/>
          </w:divBdr>
        </w:div>
      </w:divsChild>
    </w:div>
    <w:div w:id="258684324">
      <w:bodyDiv w:val="1"/>
      <w:marLeft w:val="0"/>
      <w:marRight w:val="0"/>
      <w:marTop w:val="0"/>
      <w:marBottom w:val="0"/>
      <w:divBdr>
        <w:top w:val="none" w:sz="0" w:space="0" w:color="auto"/>
        <w:left w:val="none" w:sz="0" w:space="0" w:color="auto"/>
        <w:bottom w:val="none" w:sz="0" w:space="0" w:color="auto"/>
        <w:right w:val="none" w:sz="0" w:space="0" w:color="auto"/>
      </w:divBdr>
    </w:div>
    <w:div w:id="258878433">
      <w:bodyDiv w:val="1"/>
      <w:marLeft w:val="0"/>
      <w:marRight w:val="0"/>
      <w:marTop w:val="0"/>
      <w:marBottom w:val="0"/>
      <w:divBdr>
        <w:top w:val="none" w:sz="0" w:space="0" w:color="auto"/>
        <w:left w:val="none" w:sz="0" w:space="0" w:color="auto"/>
        <w:bottom w:val="none" w:sz="0" w:space="0" w:color="auto"/>
        <w:right w:val="none" w:sz="0" w:space="0" w:color="auto"/>
      </w:divBdr>
    </w:div>
    <w:div w:id="260383149">
      <w:bodyDiv w:val="1"/>
      <w:marLeft w:val="0"/>
      <w:marRight w:val="0"/>
      <w:marTop w:val="0"/>
      <w:marBottom w:val="0"/>
      <w:divBdr>
        <w:top w:val="none" w:sz="0" w:space="0" w:color="auto"/>
        <w:left w:val="none" w:sz="0" w:space="0" w:color="auto"/>
        <w:bottom w:val="none" w:sz="0" w:space="0" w:color="auto"/>
        <w:right w:val="none" w:sz="0" w:space="0" w:color="auto"/>
      </w:divBdr>
    </w:div>
    <w:div w:id="262803057">
      <w:bodyDiv w:val="1"/>
      <w:marLeft w:val="0"/>
      <w:marRight w:val="0"/>
      <w:marTop w:val="0"/>
      <w:marBottom w:val="0"/>
      <w:divBdr>
        <w:top w:val="none" w:sz="0" w:space="0" w:color="auto"/>
        <w:left w:val="none" w:sz="0" w:space="0" w:color="auto"/>
        <w:bottom w:val="none" w:sz="0" w:space="0" w:color="auto"/>
        <w:right w:val="none" w:sz="0" w:space="0" w:color="auto"/>
      </w:divBdr>
    </w:div>
    <w:div w:id="265356857">
      <w:bodyDiv w:val="1"/>
      <w:marLeft w:val="0"/>
      <w:marRight w:val="0"/>
      <w:marTop w:val="0"/>
      <w:marBottom w:val="0"/>
      <w:divBdr>
        <w:top w:val="none" w:sz="0" w:space="0" w:color="auto"/>
        <w:left w:val="none" w:sz="0" w:space="0" w:color="auto"/>
        <w:bottom w:val="none" w:sz="0" w:space="0" w:color="auto"/>
        <w:right w:val="none" w:sz="0" w:space="0" w:color="auto"/>
      </w:divBdr>
    </w:div>
    <w:div w:id="266692830">
      <w:bodyDiv w:val="1"/>
      <w:marLeft w:val="0"/>
      <w:marRight w:val="0"/>
      <w:marTop w:val="0"/>
      <w:marBottom w:val="0"/>
      <w:divBdr>
        <w:top w:val="none" w:sz="0" w:space="0" w:color="auto"/>
        <w:left w:val="none" w:sz="0" w:space="0" w:color="auto"/>
        <w:bottom w:val="none" w:sz="0" w:space="0" w:color="auto"/>
        <w:right w:val="none" w:sz="0" w:space="0" w:color="auto"/>
      </w:divBdr>
    </w:div>
    <w:div w:id="267198153">
      <w:bodyDiv w:val="1"/>
      <w:marLeft w:val="0"/>
      <w:marRight w:val="0"/>
      <w:marTop w:val="0"/>
      <w:marBottom w:val="0"/>
      <w:divBdr>
        <w:top w:val="none" w:sz="0" w:space="0" w:color="auto"/>
        <w:left w:val="none" w:sz="0" w:space="0" w:color="auto"/>
        <w:bottom w:val="none" w:sz="0" w:space="0" w:color="auto"/>
        <w:right w:val="none" w:sz="0" w:space="0" w:color="auto"/>
      </w:divBdr>
    </w:div>
    <w:div w:id="272830897">
      <w:bodyDiv w:val="1"/>
      <w:marLeft w:val="0"/>
      <w:marRight w:val="0"/>
      <w:marTop w:val="0"/>
      <w:marBottom w:val="0"/>
      <w:divBdr>
        <w:top w:val="none" w:sz="0" w:space="0" w:color="auto"/>
        <w:left w:val="none" w:sz="0" w:space="0" w:color="auto"/>
        <w:bottom w:val="none" w:sz="0" w:space="0" w:color="auto"/>
        <w:right w:val="none" w:sz="0" w:space="0" w:color="auto"/>
      </w:divBdr>
    </w:div>
    <w:div w:id="273051514">
      <w:bodyDiv w:val="1"/>
      <w:marLeft w:val="0"/>
      <w:marRight w:val="0"/>
      <w:marTop w:val="0"/>
      <w:marBottom w:val="0"/>
      <w:divBdr>
        <w:top w:val="none" w:sz="0" w:space="0" w:color="auto"/>
        <w:left w:val="none" w:sz="0" w:space="0" w:color="auto"/>
        <w:bottom w:val="none" w:sz="0" w:space="0" w:color="auto"/>
        <w:right w:val="none" w:sz="0" w:space="0" w:color="auto"/>
      </w:divBdr>
    </w:div>
    <w:div w:id="273291578">
      <w:bodyDiv w:val="1"/>
      <w:marLeft w:val="0"/>
      <w:marRight w:val="0"/>
      <w:marTop w:val="0"/>
      <w:marBottom w:val="0"/>
      <w:divBdr>
        <w:top w:val="none" w:sz="0" w:space="0" w:color="auto"/>
        <w:left w:val="none" w:sz="0" w:space="0" w:color="auto"/>
        <w:bottom w:val="none" w:sz="0" w:space="0" w:color="auto"/>
        <w:right w:val="none" w:sz="0" w:space="0" w:color="auto"/>
      </w:divBdr>
    </w:div>
    <w:div w:id="277640528">
      <w:bodyDiv w:val="1"/>
      <w:marLeft w:val="0"/>
      <w:marRight w:val="0"/>
      <w:marTop w:val="0"/>
      <w:marBottom w:val="0"/>
      <w:divBdr>
        <w:top w:val="none" w:sz="0" w:space="0" w:color="auto"/>
        <w:left w:val="none" w:sz="0" w:space="0" w:color="auto"/>
        <w:bottom w:val="none" w:sz="0" w:space="0" w:color="auto"/>
        <w:right w:val="none" w:sz="0" w:space="0" w:color="auto"/>
      </w:divBdr>
    </w:div>
    <w:div w:id="282032643">
      <w:bodyDiv w:val="1"/>
      <w:marLeft w:val="0"/>
      <w:marRight w:val="0"/>
      <w:marTop w:val="0"/>
      <w:marBottom w:val="0"/>
      <w:divBdr>
        <w:top w:val="none" w:sz="0" w:space="0" w:color="auto"/>
        <w:left w:val="none" w:sz="0" w:space="0" w:color="auto"/>
        <w:bottom w:val="none" w:sz="0" w:space="0" w:color="auto"/>
        <w:right w:val="none" w:sz="0" w:space="0" w:color="auto"/>
      </w:divBdr>
    </w:div>
    <w:div w:id="282158619">
      <w:bodyDiv w:val="1"/>
      <w:marLeft w:val="0"/>
      <w:marRight w:val="0"/>
      <w:marTop w:val="0"/>
      <w:marBottom w:val="0"/>
      <w:divBdr>
        <w:top w:val="none" w:sz="0" w:space="0" w:color="auto"/>
        <w:left w:val="none" w:sz="0" w:space="0" w:color="auto"/>
        <w:bottom w:val="none" w:sz="0" w:space="0" w:color="auto"/>
        <w:right w:val="none" w:sz="0" w:space="0" w:color="auto"/>
      </w:divBdr>
    </w:div>
    <w:div w:id="282659855">
      <w:bodyDiv w:val="1"/>
      <w:marLeft w:val="0"/>
      <w:marRight w:val="0"/>
      <w:marTop w:val="0"/>
      <w:marBottom w:val="0"/>
      <w:divBdr>
        <w:top w:val="none" w:sz="0" w:space="0" w:color="auto"/>
        <w:left w:val="none" w:sz="0" w:space="0" w:color="auto"/>
        <w:bottom w:val="none" w:sz="0" w:space="0" w:color="auto"/>
        <w:right w:val="none" w:sz="0" w:space="0" w:color="auto"/>
      </w:divBdr>
    </w:div>
    <w:div w:id="285085319">
      <w:bodyDiv w:val="1"/>
      <w:marLeft w:val="0"/>
      <w:marRight w:val="0"/>
      <w:marTop w:val="0"/>
      <w:marBottom w:val="0"/>
      <w:divBdr>
        <w:top w:val="none" w:sz="0" w:space="0" w:color="auto"/>
        <w:left w:val="none" w:sz="0" w:space="0" w:color="auto"/>
        <w:bottom w:val="none" w:sz="0" w:space="0" w:color="auto"/>
        <w:right w:val="none" w:sz="0" w:space="0" w:color="auto"/>
      </w:divBdr>
    </w:div>
    <w:div w:id="299384065">
      <w:bodyDiv w:val="1"/>
      <w:marLeft w:val="0"/>
      <w:marRight w:val="0"/>
      <w:marTop w:val="0"/>
      <w:marBottom w:val="0"/>
      <w:divBdr>
        <w:top w:val="none" w:sz="0" w:space="0" w:color="auto"/>
        <w:left w:val="none" w:sz="0" w:space="0" w:color="auto"/>
        <w:bottom w:val="none" w:sz="0" w:space="0" w:color="auto"/>
        <w:right w:val="none" w:sz="0" w:space="0" w:color="auto"/>
      </w:divBdr>
    </w:div>
    <w:div w:id="299851252">
      <w:bodyDiv w:val="1"/>
      <w:marLeft w:val="0"/>
      <w:marRight w:val="0"/>
      <w:marTop w:val="0"/>
      <w:marBottom w:val="0"/>
      <w:divBdr>
        <w:top w:val="none" w:sz="0" w:space="0" w:color="auto"/>
        <w:left w:val="none" w:sz="0" w:space="0" w:color="auto"/>
        <w:bottom w:val="none" w:sz="0" w:space="0" w:color="auto"/>
        <w:right w:val="none" w:sz="0" w:space="0" w:color="auto"/>
      </w:divBdr>
    </w:div>
    <w:div w:id="303121265">
      <w:bodyDiv w:val="1"/>
      <w:marLeft w:val="0"/>
      <w:marRight w:val="0"/>
      <w:marTop w:val="0"/>
      <w:marBottom w:val="0"/>
      <w:divBdr>
        <w:top w:val="none" w:sz="0" w:space="0" w:color="auto"/>
        <w:left w:val="none" w:sz="0" w:space="0" w:color="auto"/>
        <w:bottom w:val="none" w:sz="0" w:space="0" w:color="auto"/>
        <w:right w:val="none" w:sz="0" w:space="0" w:color="auto"/>
      </w:divBdr>
    </w:div>
    <w:div w:id="303967532">
      <w:bodyDiv w:val="1"/>
      <w:marLeft w:val="0"/>
      <w:marRight w:val="0"/>
      <w:marTop w:val="0"/>
      <w:marBottom w:val="0"/>
      <w:divBdr>
        <w:top w:val="none" w:sz="0" w:space="0" w:color="auto"/>
        <w:left w:val="none" w:sz="0" w:space="0" w:color="auto"/>
        <w:bottom w:val="none" w:sz="0" w:space="0" w:color="auto"/>
        <w:right w:val="none" w:sz="0" w:space="0" w:color="auto"/>
      </w:divBdr>
    </w:div>
    <w:div w:id="304551670">
      <w:bodyDiv w:val="1"/>
      <w:marLeft w:val="0"/>
      <w:marRight w:val="0"/>
      <w:marTop w:val="0"/>
      <w:marBottom w:val="0"/>
      <w:divBdr>
        <w:top w:val="none" w:sz="0" w:space="0" w:color="auto"/>
        <w:left w:val="none" w:sz="0" w:space="0" w:color="auto"/>
        <w:bottom w:val="none" w:sz="0" w:space="0" w:color="auto"/>
        <w:right w:val="none" w:sz="0" w:space="0" w:color="auto"/>
      </w:divBdr>
    </w:div>
    <w:div w:id="308482736">
      <w:bodyDiv w:val="1"/>
      <w:marLeft w:val="0"/>
      <w:marRight w:val="0"/>
      <w:marTop w:val="0"/>
      <w:marBottom w:val="0"/>
      <w:divBdr>
        <w:top w:val="none" w:sz="0" w:space="0" w:color="auto"/>
        <w:left w:val="none" w:sz="0" w:space="0" w:color="auto"/>
        <w:bottom w:val="none" w:sz="0" w:space="0" w:color="auto"/>
        <w:right w:val="none" w:sz="0" w:space="0" w:color="auto"/>
      </w:divBdr>
    </w:div>
    <w:div w:id="319579841">
      <w:bodyDiv w:val="1"/>
      <w:marLeft w:val="0"/>
      <w:marRight w:val="0"/>
      <w:marTop w:val="0"/>
      <w:marBottom w:val="0"/>
      <w:divBdr>
        <w:top w:val="none" w:sz="0" w:space="0" w:color="auto"/>
        <w:left w:val="none" w:sz="0" w:space="0" w:color="auto"/>
        <w:bottom w:val="none" w:sz="0" w:space="0" w:color="auto"/>
        <w:right w:val="none" w:sz="0" w:space="0" w:color="auto"/>
      </w:divBdr>
    </w:div>
    <w:div w:id="319845128">
      <w:bodyDiv w:val="1"/>
      <w:marLeft w:val="0"/>
      <w:marRight w:val="0"/>
      <w:marTop w:val="0"/>
      <w:marBottom w:val="0"/>
      <w:divBdr>
        <w:top w:val="none" w:sz="0" w:space="0" w:color="auto"/>
        <w:left w:val="none" w:sz="0" w:space="0" w:color="auto"/>
        <w:bottom w:val="none" w:sz="0" w:space="0" w:color="auto"/>
        <w:right w:val="none" w:sz="0" w:space="0" w:color="auto"/>
      </w:divBdr>
    </w:div>
    <w:div w:id="321466816">
      <w:bodyDiv w:val="1"/>
      <w:marLeft w:val="0"/>
      <w:marRight w:val="0"/>
      <w:marTop w:val="0"/>
      <w:marBottom w:val="0"/>
      <w:divBdr>
        <w:top w:val="none" w:sz="0" w:space="0" w:color="auto"/>
        <w:left w:val="none" w:sz="0" w:space="0" w:color="auto"/>
        <w:bottom w:val="none" w:sz="0" w:space="0" w:color="auto"/>
        <w:right w:val="none" w:sz="0" w:space="0" w:color="auto"/>
      </w:divBdr>
    </w:div>
    <w:div w:id="323316380">
      <w:bodyDiv w:val="1"/>
      <w:marLeft w:val="0"/>
      <w:marRight w:val="0"/>
      <w:marTop w:val="0"/>
      <w:marBottom w:val="0"/>
      <w:divBdr>
        <w:top w:val="none" w:sz="0" w:space="0" w:color="auto"/>
        <w:left w:val="none" w:sz="0" w:space="0" w:color="auto"/>
        <w:bottom w:val="none" w:sz="0" w:space="0" w:color="auto"/>
        <w:right w:val="none" w:sz="0" w:space="0" w:color="auto"/>
      </w:divBdr>
    </w:div>
    <w:div w:id="331223716">
      <w:bodyDiv w:val="1"/>
      <w:marLeft w:val="0"/>
      <w:marRight w:val="0"/>
      <w:marTop w:val="0"/>
      <w:marBottom w:val="0"/>
      <w:divBdr>
        <w:top w:val="none" w:sz="0" w:space="0" w:color="auto"/>
        <w:left w:val="none" w:sz="0" w:space="0" w:color="auto"/>
        <w:bottom w:val="none" w:sz="0" w:space="0" w:color="auto"/>
        <w:right w:val="none" w:sz="0" w:space="0" w:color="auto"/>
      </w:divBdr>
    </w:div>
    <w:div w:id="331684391">
      <w:bodyDiv w:val="1"/>
      <w:marLeft w:val="0"/>
      <w:marRight w:val="0"/>
      <w:marTop w:val="0"/>
      <w:marBottom w:val="0"/>
      <w:divBdr>
        <w:top w:val="none" w:sz="0" w:space="0" w:color="auto"/>
        <w:left w:val="none" w:sz="0" w:space="0" w:color="auto"/>
        <w:bottom w:val="none" w:sz="0" w:space="0" w:color="auto"/>
        <w:right w:val="none" w:sz="0" w:space="0" w:color="auto"/>
      </w:divBdr>
    </w:div>
    <w:div w:id="335352116">
      <w:bodyDiv w:val="1"/>
      <w:marLeft w:val="0"/>
      <w:marRight w:val="0"/>
      <w:marTop w:val="0"/>
      <w:marBottom w:val="0"/>
      <w:divBdr>
        <w:top w:val="none" w:sz="0" w:space="0" w:color="auto"/>
        <w:left w:val="none" w:sz="0" w:space="0" w:color="auto"/>
        <w:bottom w:val="none" w:sz="0" w:space="0" w:color="auto"/>
        <w:right w:val="none" w:sz="0" w:space="0" w:color="auto"/>
      </w:divBdr>
    </w:div>
    <w:div w:id="340011852">
      <w:bodyDiv w:val="1"/>
      <w:marLeft w:val="0"/>
      <w:marRight w:val="0"/>
      <w:marTop w:val="0"/>
      <w:marBottom w:val="0"/>
      <w:divBdr>
        <w:top w:val="none" w:sz="0" w:space="0" w:color="auto"/>
        <w:left w:val="none" w:sz="0" w:space="0" w:color="auto"/>
        <w:bottom w:val="none" w:sz="0" w:space="0" w:color="auto"/>
        <w:right w:val="none" w:sz="0" w:space="0" w:color="auto"/>
      </w:divBdr>
    </w:div>
    <w:div w:id="341324864">
      <w:bodyDiv w:val="1"/>
      <w:marLeft w:val="0"/>
      <w:marRight w:val="0"/>
      <w:marTop w:val="0"/>
      <w:marBottom w:val="0"/>
      <w:divBdr>
        <w:top w:val="none" w:sz="0" w:space="0" w:color="auto"/>
        <w:left w:val="none" w:sz="0" w:space="0" w:color="auto"/>
        <w:bottom w:val="none" w:sz="0" w:space="0" w:color="auto"/>
        <w:right w:val="none" w:sz="0" w:space="0" w:color="auto"/>
      </w:divBdr>
    </w:div>
    <w:div w:id="341930716">
      <w:bodyDiv w:val="1"/>
      <w:marLeft w:val="0"/>
      <w:marRight w:val="0"/>
      <w:marTop w:val="0"/>
      <w:marBottom w:val="0"/>
      <w:divBdr>
        <w:top w:val="none" w:sz="0" w:space="0" w:color="auto"/>
        <w:left w:val="none" w:sz="0" w:space="0" w:color="auto"/>
        <w:bottom w:val="none" w:sz="0" w:space="0" w:color="auto"/>
        <w:right w:val="none" w:sz="0" w:space="0" w:color="auto"/>
      </w:divBdr>
    </w:div>
    <w:div w:id="343632299">
      <w:bodyDiv w:val="1"/>
      <w:marLeft w:val="0"/>
      <w:marRight w:val="0"/>
      <w:marTop w:val="0"/>
      <w:marBottom w:val="0"/>
      <w:divBdr>
        <w:top w:val="none" w:sz="0" w:space="0" w:color="auto"/>
        <w:left w:val="none" w:sz="0" w:space="0" w:color="auto"/>
        <w:bottom w:val="none" w:sz="0" w:space="0" w:color="auto"/>
        <w:right w:val="none" w:sz="0" w:space="0" w:color="auto"/>
      </w:divBdr>
    </w:div>
    <w:div w:id="347685148">
      <w:bodyDiv w:val="1"/>
      <w:marLeft w:val="0"/>
      <w:marRight w:val="0"/>
      <w:marTop w:val="0"/>
      <w:marBottom w:val="0"/>
      <w:divBdr>
        <w:top w:val="none" w:sz="0" w:space="0" w:color="auto"/>
        <w:left w:val="none" w:sz="0" w:space="0" w:color="auto"/>
        <w:bottom w:val="none" w:sz="0" w:space="0" w:color="auto"/>
        <w:right w:val="none" w:sz="0" w:space="0" w:color="auto"/>
      </w:divBdr>
    </w:div>
    <w:div w:id="349524214">
      <w:bodyDiv w:val="1"/>
      <w:marLeft w:val="0"/>
      <w:marRight w:val="0"/>
      <w:marTop w:val="0"/>
      <w:marBottom w:val="0"/>
      <w:divBdr>
        <w:top w:val="none" w:sz="0" w:space="0" w:color="auto"/>
        <w:left w:val="none" w:sz="0" w:space="0" w:color="auto"/>
        <w:bottom w:val="none" w:sz="0" w:space="0" w:color="auto"/>
        <w:right w:val="none" w:sz="0" w:space="0" w:color="auto"/>
      </w:divBdr>
    </w:div>
    <w:div w:id="350648194">
      <w:bodyDiv w:val="1"/>
      <w:marLeft w:val="0"/>
      <w:marRight w:val="0"/>
      <w:marTop w:val="0"/>
      <w:marBottom w:val="0"/>
      <w:divBdr>
        <w:top w:val="none" w:sz="0" w:space="0" w:color="auto"/>
        <w:left w:val="none" w:sz="0" w:space="0" w:color="auto"/>
        <w:bottom w:val="none" w:sz="0" w:space="0" w:color="auto"/>
        <w:right w:val="none" w:sz="0" w:space="0" w:color="auto"/>
      </w:divBdr>
    </w:div>
    <w:div w:id="352995714">
      <w:bodyDiv w:val="1"/>
      <w:marLeft w:val="0"/>
      <w:marRight w:val="0"/>
      <w:marTop w:val="0"/>
      <w:marBottom w:val="0"/>
      <w:divBdr>
        <w:top w:val="none" w:sz="0" w:space="0" w:color="auto"/>
        <w:left w:val="none" w:sz="0" w:space="0" w:color="auto"/>
        <w:bottom w:val="none" w:sz="0" w:space="0" w:color="auto"/>
        <w:right w:val="none" w:sz="0" w:space="0" w:color="auto"/>
      </w:divBdr>
    </w:div>
    <w:div w:id="354961798">
      <w:bodyDiv w:val="1"/>
      <w:marLeft w:val="0"/>
      <w:marRight w:val="0"/>
      <w:marTop w:val="0"/>
      <w:marBottom w:val="0"/>
      <w:divBdr>
        <w:top w:val="none" w:sz="0" w:space="0" w:color="auto"/>
        <w:left w:val="none" w:sz="0" w:space="0" w:color="auto"/>
        <w:bottom w:val="none" w:sz="0" w:space="0" w:color="auto"/>
        <w:right w:val="none" w:sz="0" w:space="0" w:color="auto"/>
      </w:divBdr>
    </w:div>
    <w:div w:id="356123610">
      <w:bodyDiv w:val="1"/>
      <w:marLeft w:val="0"/>
      <w:marRight w:val="0"/>
      <w:marTop w:val="0"/>
      <w:marBottom w:val="0"/>
      <w:divBdr>
        <w:top w:val="none" w:sz="0" w:space="0" w:color="auto"/>
        <w:left w:val="none" w:sz="0" w:space="0" w:color="auto"/>
        <w:bottom w:val="none" w:sz="0" w:space="0" w:color="auto"/>
        <w:right w:val="none" w:sz="0" w:space="0" w:color="auto"/>
      </w:divBdr>
    </w:div>
    <w:div w:id="358776659">
      <w:bodyDiv w:val="1"/>
      <w:marLeft w:val="0"/>
      <w:marRight w:val="0"/>
      <w:marTop w:val="0"/>
      <w:marBottom w:val="0"/>
      <w:divBdr>
        <w:top w:val="none" w:sz="0" w:space="0" w:color="auto"/>
        <w:left w:val="none" w:sz="0" w:space="0" w:color="auto"/>
        <w:bottom w:val="none" w:sz="0" w:space="0" w:color="auto"/>
        <w:right w:val="none" w:sz="0" w:space="0" w:color="auto"/>
      </w:divBdr>
    </w:div>
    <w:div w:id="359430691">
      <w:bodyDiv w:val="1"/>
      <w:marLeft w:val="0"/>
      <w:marRight w:val="0"/>
      <w:marTop w:val="0"/>
      <w:marBottom w:val="0"/>
      <w:divBdr>
        <w:top w:val="none" w:sz="0" w:space="0" w:color="auto"/>
        <w:left w:val="none" w:sz="0" w:space="0" w:color="auto"/>
        <w:bottom w:val="none" w:sz="0" w:space="0" w:color="auto"/>
        <w:right w:val="none" w:sz="0" w:space="0" w:color="auto"/>
      </w:divBdr>
    </w:div>
    <w:div w:id="360862142">
      <w:bodyDiv w:val="1"/>
      <w:marLeft w:val="0"/>
      <w:marRight w:val="0"/>
      <w:marTop w:val="0"/>
      <w:marBottom w:val="0"/>
      <w:divBdr>
        <w:top w:val="none" w:sz="0" w:space="0" w:color="auto"/>
        <w:left w:val="none" w:sz="0" w:space="0" w:color="auto"/>
        <w:bottom w:val="none" w:sz="0" w:space="0" w:color="auto"/>
        <w:right w:val="none" w:sz="0" w:space="0" w:color="auto"/>
      </w:divBdr>
    </w:div>
    <w:div w:id="363099592">
      <w:bodyDiv w:val="1"/>
      <w:marLeft w:val="0"/>
      <w:marRight w:val="0"/>
      <w:marTop w:val="0"/>
      <w:marBottom w:val="0"/>
      <w:divBdr>
        <w:top w:val="none" w:sz="0" w:space="0" w:color="auto"/>
        <w:left w:val="none" w:sz="0" w:space="0" w:color="auto"/>
        <w:bottom w:val="none" w:sz="0" w:space="0" w:color="auto"/>
        <w:right w:val="none" w:sz="0" w:space="0" w:color="auto"/>
      </w:divBdr>
    </w:div>
    <w:div w:id="364909838">
      <w:bodyDiv w:val="1"/>
      <w:marLeft w:val="0"/>
      <w:marRight w:val="0"/>
      <w:marTop w:val="0"/>
      <w:marBottom w:val="0"/>
      <w:divBdr>
        <w:top w:val="none" w:sz="0" w:space="0" w:color="auto"/>
        <w:left w:val="none" w:sz="0" w:space="0" w:color="auto"/>
        <w:bottom w:val="none" w:sz="0" w:space="0" w:color="auto"/>
        <w:right w:val="none" w:sz="0" w:space="0" w:color="auto"/>
      </w:divBdr>
    </w:div>
    <w:div w:id="366683479">
      <w:bodyDiv w:val="1"/>
      <w:marLeft w:val="0"/>
      <w:marRight w:val="0"/>
      <w:marTop w:val="0"/>
      <w:marBottom w:val="0"/>
      <w:divBdr>
        <w:top w:val="none" w:sz="0" w:space="0" w:color="auto"/>
        <w:left w:val="none" w:sz="0" w:space="0" w:color="auto"/>
        <w:bottom w:val="none" w:sz="0" w:space="0" w:color="auto"/>
        <w:right w:val="none" w:sz="0" w:space="0" w:color="auto"/>
      </w:divBdr>
    </w:div>
    <w:div w:id="374887204">
      <w:bodyDiv w:val="1"/>
      <w:marLeft w:val="0"/>
      <w:marRight w:val="0"/>
      <w:marTop w:val="0"/>
      <w:marBottom w:val="0"/>
      <w:divBdr>
        <w:top w:val="none" w:sz="0" w:space="0" w:color="auto"/>
        <w:left w:val="none" w:sz="0" w:space="0" w:color="auto"/>
        <w:bottom w:val="none" w:sz="0" w:space="0" w:color="auto"/>
        <w:right w:val="none" w:sz="0" w:space="0" w:color="auto"/>
      </w:divBdr>
    </w:div>
    <w:div w:id="381908993">
      <w:bodyDiv w:val="1"/>
      <w:marLeft w:val="0"/>
      <w:marRight w:val="0"/>
      <w:marTop w:val="0"/>
      <w:marBottom w:val="0"/>
      <w:divBdr>
        <w:top w:val="none" w:sz="0" w:space="0" w:color="auto"/>
        <w:left w:val="none" w:sz="0" w:space="0" w:color="auto"/>
        <w:bottom w:val="none" w:sz="0" w:space="0" w:color="auto"/>
        <w:right w:val="none" w:sz="0" w:space="0" w:color="auto"/>
      </w:divBdr>
    </w:div>
    <w:div w:id="384715862">
      <w:bodyDiv w:val="1"/>
      <w:marLeft w:val="0"/>
      <w:marRight w:val="0"/>
      <w:marTop w:val="0"/>
      <w:marBottom w:val="0"/>
      <w:divBdr>
        <w:top w:val="none" w:sz="0" w:space="0" w:color="auto"/>
        <w:left w:val="none" w:sz="0" w:space="0" w:color="auto"/>
        <w:bottom w:val="none" w:sz="0" w:space="0" w:color="auto"/>
        <w:right w:val="none" w:sz="0" w:space="0" w:color="auto"/>
      </w:divBdr>
    </w:div>
    <w:div w:id="384718198">
      <w:bodyDiv w:val="1"/>
      <w:marLeft w:val="0"/>
      <w:marRight w:val="0"/>
      <w:marTop w:val="0"/>
      <w:marBottom w:val="0"/>
      <w:divBdr>
        <w:top w:val="none" w:sz="0" w:space="0" w:color="auto"/>
        <w:left w:val="none" w:sz="0" w:space="0" w:color="auto"/>
        <w:bottom w:val="none" w:sz="0" w:space="0" w:color="auto"/>
        <w:right w:val="none" w:sz="0" w:space="0" w:color="auto"/>
      </w:divBdr>
    </w:div>
    <w:div w:id="385372699">
      <w:bodyDiv w:val="1"/>
      <w:marLeft w:val="0"/>
      <w:marRight w:val="0"/>
      <w:marTop w:val="0"/>
      <w:marBottom w:val="0"/>
      <w:divBdr>
        <w:top w:val="none" w:sz="0" w:space="0" w:color="auto"/>
        <w:left w:val="none" w:sz="0" w:space="0" w:color="auto"/>
        <w:bottom w:val="none" w:sz="0" w:space="0" w:color="auto"/>
        <w:right w:val="none" w:sz="0" w:space="0" w:color="auto"/>
      </w:divBdr>
    </w:div>
    <w:div w:id="386301718">
      <w:bodyDiv w:val="1"/>
      <w:marLeft w:val="0"/>
      <w:marRight w:val="0"/>
      <w:marTop w:val="0"/>
      <w:marBottom w:val="0"/>
      <w:divBdr>
        <w:top w:val="none" w:sz="0" w:space="0" w:color="auto"/>
        <w:left w:val="none" w:sz="0" w:space="0" w:color="auto"/>
        <w:bottom w:val="none" w:sz="0" w:space="0" w:color="auto"/>
        <w:right w:val="none" w:sz="0" w:space="0" w:color="auto"/>
      </w:divBdr>
    </w:div>
    <w:div w:id="386955161">
      <w:bodyDiv w:val="1"/>
      <w:marLeft w:val="0"/>
      <w:marRight w:val="0"/>
      <w:marTop w:val="0"/>
      <w:marBottom w:val="0"/>
      <w:divBdr>
        <w:top w:val="none" w:sz="0" w:space="0" w:color="auto"/>
        <w:left w:val="none" w:sz="0" w:space="0" w:color="auto"/>
        <w:bottom w:val="none" w:sz="0" w:space="0" w:color="auto"/>
        <w:right w:val="none" w:sz="0" w:space="0" w:color="auto"/>
      </w:divBdr>
    </w:div>
    <w:div w:id="390688463">
      <w:bodyDiv w:val="1"/>
      <w:marLeft w:val="0"/>
      <w:marRight w:val="0"/>
      <w:marTop w:val="0"/>
      <w:marBottom w:val="0"/>
      <w:divBdr>
        <w:top w:val="none" w:sz="0" w:space="0" w:color="auto"/>
        <w:left w:val="none" w:sz="0" w:space="0" w:color="auto"/>
        <w:bottom w:val="none" w:sz="0" w:space="0" w:color="auto"/>
        <w:right w:val="none" w:sz="0" w:space="0" w:color="auto"/>
      </w:divBdr>
    </w:div>
    <w:div w:id="391850817">
      <w:bodyDiv w:val="1"/>
      <w:marLeft w:val="0"/>
      <w:marRight w:val="0"/>
      <w:marTop w:val="0"/>
      <w:marBottom w:val="0"/>
      <w:divBdr>
        <w:top w:val="none" w:sz="0" w:space="0" w:color="auto"/>
        <w:left w:val="none" w:sz="0" w:space="0" w:color="auto"/>
        <w:bottom w:val="none" w:sz="0" w:space="0" w:color="auto"/>
        <w:right w:val="none" w:sz="0" w:space="0" w:color="auto"/>
      </w:divBdr>
    </w:div>
    <w:div w:id="391853515">
      <w:bodyDiv w:val="1"/>
      <w:marLeft w:val="0"/>
      <w:marRight w:val="0"/>
      <w:marTop w:val="0"/>
      <w:marBottom w:val="0"/>
      <w:divBdr>
        <w:top w:val="none" w:sz="0" w:space="0" w:color="auto"/>
        <w:left w:val="none" w:sz="0" w:space="0" w:color="auto"/>
        <w:bottom w:val="none" w:sz="0" w:space="0" w:color="auto"/>
        <w:right w:val="none" w:sz="0" w:space="0" w:color="auto"/>
      </w:divBdr>
    </w:div>
    <w:div w:id="392317530">
      <w:bodyDiv w:val="1"/>
      <w:marLeft w:val="0"/>
      <w:marRight w:val="0"/>
      <w:marTop w:val="0"/>
      <w:marBottom w:val="0"/>
      <w:divBdr>
        <w:top w:val="none" w:sz="0" w:space="0" w:color="auto"/>
        <w:left w:val="none" w:sz="0" w:space="0" w:color="auto"/>
        <w:bottom w:val="none" w:sz="0" w:space="0" w:color="auto"/>
        <w:right w:val="none" w:sz="0" w:space="0" w:color="auto"/>
      </w:divBdr>
    </w:div>
    <w:div w:id="397900392">
      <w:bodyDiv w:val="1"/>
      <w:marLeft w:val="0"/>
      <w:marRight w:val="0"/>
      <w:marTop w:val="0"/>
      <w:marBottom w:val="0"/>
      <w:divBdr>
        <w:top w:val="none" w:sz="0" w:space="0" w:color="auto"/>
        <w:left w:val="none" w:sz="0" w:space="0" w:color="auto"/>
        <w:bottom w:val="none" w:sz="0" w:space="0" w:color="auto"/>
        <w:right w:val="none" w:sz="0" w:space="0" w:color="auto"/>
      </w:divBdr>
    </w:div>
    <w:div w:id="399448648">
      <w:bodyDiv w:val="1"/>
      <w:marLeft w:val="0"/>
      <w:marRight w:val="0"/>
      <w:marTop w:val="0"/>
      <w:marBottom w:val="0"/>
      <w:divBdr>
        <w:top w:val="none" w:sz="0" w:space="0" w:color="auto"/>
        <w:left w:val="none" w:sz="0" w:space="0" w:color="auto"/>
        <w:bottom w:val="none" w:sz="0" w:space="0" w:color="auto"/>
        <w:right w:val="none" w:sz="0" w:space="0" w:color="auto"/>
      </w:divBdr>
    </w:div>
    <w:div w:id="399449088">
      <w:bodyDiv w:val="1"/>
      <w:marLeft w:val="0"/>
      <w:marRight w:val="0"/>
      <w:marTop w:val="0"/>
      <w:marBottom w:val="0"/>
      <w:divBdr>
        <w:top w:val="none" w:sz="0" w:space="0" w:color="auto"/>
        <w:left w:val="none" w:sz="0" w:space="0" w:color="auto"/>
        <w:bottom w:val="none" w:sz="0" w:space="0" w:color="auto"/>
        <w:right w:val="none" w:sz="0" w:space="0" w:color="auto"/>
      </w:divBdr>
    </w:div>
    <w:div w:id="402028023">
      <w:bodyDiv w:val="1"/>
      <w:marLeft w:val="0"/>
      <w:marRight w:val="0"/>
      <w:marTop w:val="0"/>
      <w:marBottom w:val="0"/>
      <w:divBdr>
        <w:top w:val="none" w:sz="0" w:space="0" w:color="auto"/>
        <w:left w:val="none" w:sz="0" w:space="0" w:color="auto"/>
        <w:bottom w:val="none" w:sz="0" w:space="0" w:color="auto"/>
        <w:right w:val="none" w:sz="0" w:space="0" w:color="auto"/>
      </w:divBdr>
    </w:div>
    <w:div w:id="404374647">
      <w:bodyDiv w:val="1"/>
      <w:marLeft w:val="0"/>
      <w:marRight w:val="0"/>
      <w:marTop w:val="0"/>
      <w:marBottom w:val="0"/>
      <w:divBdr>
        <w:top w:val="none" w:sz="0" w:space="0" w:color="auto"/>
        <w:left w:val="none" w:sz="0" w:space="0" w:color="auto"/>
        <w:bottom w:val="none" w:sz="0" w:space="0" w:color="auto"/>
        <w:right w:val="none" w:sz="0" w:space="0" w:color="auto"/>
      </w:divBdr>
    </w:div>
    <w:div w:id="404568478">
      <w:bodyDiv w:val="1"/>
      <w:marLeft w:val="0"/>
      <w:marRight w:val="0"/>
      <w:marTop w:val="0"/>
      <w:marBottom w:val="0"/>
      <w:divBdr>
        <w:top w:val="none" w:sz="0" w:space="0" w:color="auto"/>
        <w:left w:val="none" w:sz="0" w:space="0" w:color="auto"/>
        <w:bottom w:val="none" w:sz="0" w:space="0" w:color="auto"/>
        <w:right w:val="none" w:sz="0" w:space="0" w:color="auto"/>
      </w:divBdr>
    </w:div>
    <w:div w:id="409740292">
      <w:bodyDiv w:val="1"/>
      <w:marLeft w:val="0"/>
      <w:marRight w:val="0"/>
      <w:marTop w:val="0"/>
      <w:marBottom w:val="0"/>
      <w:divBdr>
        <w:top w:val="none" w:sz="0" w:space="0" w:color="auto"/>
        <w:left w:val="none" w:sz="0" w:space="0" w:color="auto"/>
        <w:bottom w:val="none" w:sz="0" w:space="0" w:color="auto"/>
        <w:right w:val="none" w:sz="0" w:space="0" w:color="auto"/>
      </w:divBdr>
    </w:div>
    <w:div w:id="417022528">
      <w:bodyDiv w:val="1"/>
      <w:marLeft w:val="0"/>
      <w:marRight w:val="0"/>
      <w:marTop w:val="0"/>
      <w:marBottom w:val="0"/>
      <w:divBdr>
        <w:top w:val="none" w:sz="0" w:space="0" w:color="auto"/>
        <w:left w:val="none" w:sz="0" w:space="0" w:color="auto"/>
        <w:bottom w:val="none" w:sz="0" w:space="0" w:color="auto"/>
        <w:right w:val="none" w:sz="0" w:space="0" w:color="auto"/>
      </w:divBdr>
    </w:div>
    <w:div w:id="417411714">
      <w:bodyDiv w:val="1"/>
      <w:marLeft w:val="0"/>
      <w:marRight w:val="0"/>
      <w:marTop w:val="0"/>
      <w:marBottom w:val="0"/>
      <w:divBdr>
        <w:top w:val="none" w:sz="0" w:space="0" w:color="auto"/>
        <w:left w:val="none" w:sz="0" w:space="0" w:color="auto"/>
        <w:bottom w:val="none" w:sz="0" w:space="0" w:color="auto"/>
        <w:right w:val="none" w:sz="0" w:space="0" w:color="auto"/>
      </w:divBdr>
    </w:div>
    <w:div w:id="421069457">
      <w:bodyDiv w:val="1"/>
      <w:marLeft w:val="0"/>
      <w:marRight w:val="0"/>
      <w:marTop w:val="0"/>
      <w:marBottom w:val="0"/>
      <w:divBdr>
        <w:top w:val="none" w:sz="0" w:space="0" w:color="auto"/>
        <w:left w:val="none" w:sz="0" w:space="0" w:color="auto"/>
        <w:bottom w:val="none" w:sz="0" w:space="0" w:color="auto"/>
        <w:right w:val="none" w:sz="0" w:space="0" w:color="auto"/>
      </w:divBdr>
    </w:div>
    <w:div w:id="423264079">
      <w:bodyDiv w:val="1"/>
      <w:marLeft w:val="0"/>
      <w:marRight w:val="0"/>
      <w:marTop w:val="0"/>
      <w:marBottom w:val="0"/>
      <w:divBdr>
        <w:top w:val="none" w:sz="0" w:space="0" w:color="auto"/>
        <w:left w:val="none" w:sz="0" w:space="0" w:color="auto"/>
        <w:bottom w:val="none" w:sz="0" w:space="0" w:color="auto"/>
        <w:right w:val="none" w:sz="0" w:space="0" w:color="auto"/>
      </w:divBdr>
    </w:div>
    <w:div w:id="423887654">
      <w:bodyDiv w:val="1"/>
      <w:marLeft w:val="0"/>
      <w:marRight w:val="0"/>
      <w:marTop w:val="0"/>
      <w:marBottom w:val="0"/>
      <w:divBdr>
        <w:top w:val="none" w:sz="0" w:space="0" w:color="auto"/>
        <w:left w:val="none" w:sz="0" w:space="0" w:color="auto"/>
        <w:bottom w:val="none" w:sz="0" w:space="0" w:color="auto"/>
        <w:right w:val="none" w:sz="0" w:space="0" w:color="auto"/>
      </w:divBdr>
    </w:div>
    <w:div w:id="424305728">
      <w:bodyDiv w:val="1"/>
      <w:marLeft w:val="0"/>
      <w:marRight w:val="0"/>
      <w:marTop w:val="0"/>
      <w:marBottom w:val="0"/>
      <w:divBdr>
        <w:top w:val="none" w:sz="0" w:space="0" w:color="auto"/>
        <w:left w:val="none" w:sz="0" w:space="0" w:color="auto"/>
        <w:bottom w:val="none" w:sz="0" w:space="0" w:color="auto"/>
        <w:right w:val="none" w:sz="0" w:space="0" w:color="auto"/>
      </w:divBdr>
    </w:div>
    <w:div w:id="427699194">
      <w:bodyDiv w:val="1"/>
      <w:marLeft w:val="0"/>
      <w:marRight w:val="0"/>
      <w:marTop w:val="0"/>
      <w:marBottom w:val="0"/>
      <w:divBdr>
        <w:top w:val="none" w:sz="0" w:space="0" w:color="auto"/>
        <w:left w:val="none" w:sz="0" w:space="0" w:color="auto"/>
        <w:bottom w:val="none" w:sz="0" w:space="0" w:color="auto"/>
        <w:right w:val="none" w:sz="0" w:space="0" w:color="auto"/>
      </w:divBdr>
    </w:div>
    <w:div w:id="428700342">
      <w:bodyDiv w:val="1"/>
      <w:marLeft w:val="0"/>
      <w:marRight w:val="0"/>
      <w:marTop w:val="0"/>
      <w:marBottom w:val="0"/>
      <w:divBdr>
        <w:top w:val="none" w:sz="0" w:space="0" w:color="auto"/>
        <w:left w:val="none" w:sz="0" w:space="0" w:color="auto"/>
        <w:bottom w:val="none" w:sz="0" w:space="0" w:color="auto"/>
        <w:right w:val="none" w:sz="0" w:space="0" w:color="auto"/>
      </w:divBdr>
    </w:div>
    <w:div w:id="428701120">
      <w:bodyDiv w:val="1"/>
      <w:marLeft w:val="0"/>
      <w:marRight w:val="0"/>
      <w:marTop w:val="0"/>
      <w:marBottom w:val="0"/>
      <w:divBdr>
        <w:top w:val="none" w:sz="0" w:space="0" w:color="auto"/>
        <w:left w:val="none" w:sz="0" w:space="0" w:color="auto"/>
        <w:bottom w:val="none" w:sz="0" w:space="0" w:color="auto"/>
        <w:right w:val="none" w:sz="0" w:space="0" w:color="auto"/>
      </w:divBdr>
    </w:div>
    <w:div w:id="429861733">
      <w:bodyDiv w:val="1"/>
      <w:marLeft w:val="0"/>
      <w:marRight w:val="0"/>
      <w:marTop w:val="0"/>
      <w:marBottom w:val="0"/>
      <w:divBdr>
        <w:top w:val="none" w:sz="0" w:space="0" w:color="auto"/>
        <w:left w:val="none" w:sz="0" w:space="0" w:color="auto"/>
        <w:bottom w:val="none" w:sz="0" w:space="0" w:color="auto"/>
        <w:right w:val="none" w:sz="0" w:space="0" w:color="auto"/>
      </w:divBdr>
    </w:div>
    <w:div w:id="430977927">
      <w:bodyDiv w:val="1"/>
      <w:marLeft w:val="0"/>
      <w:marRight w:val="0"/>
      <w:marTop w:val="0"/>
      <w:marBottom w:val="0"/>
      <w:divBdr>
        <w:top w:val="none" w:sz="0" w:space="0" w:color="auto"/>
        <w:left w:val="none" w:sz="0" w:space="0" w:color="auto"/>
        <w:bottom w:val="none" w:sz="0" w:space="0" w:color="auto"/>
        <w:right w:val="none" w:sz="0" w:space="0" w:color="auto"/>
      </w:divBdr>
    </w:div>
    <w:div w:id="434524289">
      <w:bodyDiv w:val="1"/>
      <w:marLeft w:val="0"/>
      <w:marRight w:val="0"/>
      <w:marTop w:val="0"/>
      <w:marBottom w:val="0"/>
      <w:divBdr>
        <w:top w:val="none" w:sz="0" w:space="0" w:color="auto"/>
        <w:left w:val="none" w:sz="0" w:space="0" w:color="auto"/>
        <w:bottom w:val="none" w:sz="0" w:space="0" w:color="auto"/>
        <w:right w:val="none" w:sz="0" w:space="0" w:color="auto"/>
      </w:divBdr>
    </w:div>
    <w:div w:id="434591269">
      <w:bodyDiv w:val="1"/>
      <w:marLeft w:val="0"/>
      <w:marRight w:val="0"/>
      <w:marTop w:val="0"/>
      <w:marBottom w:val="0"/>
      <w:divBdr>
        <w:top w:val="none" w:sz="0" w:space="0" w:color="auto"/>
        <w:left w:val="none" w:sz="0" w:space="0" w:color="auto"/>
        <w:bottom w:val="none" w:sz="0" w:space="0" w:color="auto"/>
        <w:right w:val="none" w:sz="0" w:space="0" w:color="auto"/>
      </w:divBdr>
    </w:div>
    <w:div w:id="436100698">
      <w:bodyDiv w:val="1"/>
      <w:marLeft w:val="0"/>
      <w:marRight w:val="0"/>
      <w:marTop w:val="0"/>
      <w:marBottom w:val="0"/>
      <w:divBdr>
        <w:top w:val="none" w:sz="0" w:space="0" w:color="auto"/>
        <w:left w:val="none" w:sz="0" w:space="0" w:color="auto"/>
        <w:bottom w:val="none" w:sz="0" w:space="0" w:color="auto"/>
        <w:right w:val="none" w:sz="0" w:space="0" w:color="auto"/>
      </w:divBdr>
    </w:div>
    <w:div w:id="437262487">
      <w:bodyDiv w:val="1"/>
      <w:marLeft w:val="0"/>
      <w:marRight w:val="0"/>
      <w:marTop w:val="0"/>
      <w:marBottom w:val="0"/>
      <w:divBdr>
        <w:top w:val="none" w:sz="0" w:space="0" w:color="auto"/>
        <w:left w:val="none" w:sz="0" w:space="0" w:color="auto"/>
        <w:bottom w:val="none" w:sz="0" w:space="0" w:color="auto"/>
        <w:right w:val="none" w:sz="0" w:space="0" w:color="auto"/>
      </w:divBdr>
    </w:div>
    <w:div w:id="437679855">
      <w:bodyDiv w:val="1"/>
      <w:marLeft w:val="0"/>
      <w:marRight w:val="0"/>
      <w:marTop w:val="0"/>
      <w:marBottom w:val="0"/>
      <w:divBdr>
        <w:top w:val="none" w:sz="0" w:space="0" w:color="auto"/>
        <w:left w:val="none" w:sz="0" w:space="0" w:color="auto"/>
        <w:bottom w:val="none" w:sz="0" w:space="0" w:color="auto"/>
        <w:right w:val="none" w:sz="0" w:space="0" w:color="auto"/>
      </w:divBdr>
    </w:div>
    <w:div w:id="439179405">
      <w:bodyDiv w:val="1"/>
      <w:marLeft w:val="0"/>
      <w:marRight w:val="0"/>
      <w:marTop w:val="0"/>
      <w:marBottom w:val="0"/>
      <w:divBdr>
        <w:top w:val="none" w:sz="0" w:space="0" w:color="auto"/>
        <w:left w:val="none" w:sz="0" w:space="0" w:color="auto"/>
        <w:bottom w:val="none" w:sz="0" w:space="0" w:color="auto"/>
        <w:right w:val="none" w:sz="0" w:space="0" w:color="auto"/>
      </w:divBdr>
    </w:div>
    <w:div w:id="439299199">
      <w:bodyDiv w:val="1"/>
      <w:marLeft w:val="0"/>
      <w:marRight w:val="0"/>
      <w:marTop w:val="0"/>
      <w:marBottom w:val="0"/>
      <w:divBdr>
        <w:top w:val="none" w:sz="0" w:space="0" w:color="auto"/>
        <w:left w:val="none" w:sz="0" w:space="0" w:color="auto"/>
        <w:bottom w:val="none" w:sz="0" w:space="0" w:color="auto"/>
        <w:right w:val="none" w:sz="0" w:space="0" w:color="auto"/>
      </w:divBdr>
    </w:div>
    <w:div w:id="441999185">
      <w:bodyDiv w:val="1"/>
      <w:marLeft w:val="0"/>
      <w:marRight w:val="0"/>
      <w:marTop w:val="0"/>
      <w:marBottom w:val="0"/>
      <w:divBdr>
        <w:top w:val="none" w:sz="0" w:space="0" w:color="auto"/>
        <w:left w:val="none" w:sz="0" w:space="0" w:color="auto"/>
        <w:bottom w:val="none" w:sz="0" w:space="0" w:color="auto"/>
        <w:right w:val="none" w:sz="0" w:space="0" w:color="auto"/>
      </w:divBdr>
    </w:div>
    <w:div w:id="442501083">
      <w:bodyDiv w:val="1"/>
      <w:marLeft w:val="0"/>
      <w:marRight w:val="0"/>
      <w:marTop w:val="0"/>
      <w:marBottom w:val="0"/>
      <w:divBdr>
        <w:top w:val="none" w:sz="0" w:space="0" w:color="auto"/>
        <w:left w:val="none" w:sz="0" w:space="0" w:color="auto"/>
        <w:bottom w:val="none" w:sz="0" w:space="0" w:color="auto"/>
        <w:right w:val="none" w:sz="0" w:space="0" w:color="auto"/>
      </w:divBdr>
    </w:div>
    <w:div w:id="442530784">
      <w:bodyDiv w:val="1"/>
      <w:marLeft w:val="0"/>
      <w:marRight w:val="0"/>
      <w:marTop w:val="0"/>
      <w:marBottom w:val="0"/>
      <w:divBdr>
        <w:top w:val="none" w:sz="0" w:space="0" w:color="auto"/>
        <w:left w:val="none" w:sz="0" w:space="0" w:color="auto"/>
        <w:bottom w:val="none" w:sz="0" w:space="0" w:color="auto"/>
        <w:right w:val="none" w:sz="0" w:space="0" w:color="auto"/>
      </w:divBdr>
    </w:div>
    <w:div w:id="445393088">
      <w:bodyDiv w:val="1"/>
      <w:marLeft w:val="0"/>
      <w:marRight w:val="0"/>
      <w:marTop w:val="0"/>
      <w:marBottom w:val="0"/>
      <w:divBdr>
        <w:top w:val="none" w:sz="0" w:space="0" w:color="auto"/>
        <w:left w:val="none" w:sz="0" w:space="0" w:color="auto"/>
        <w:bottom w:val="none" w:sz="0" w:space="0" w:color="auto"/>
        <w:right w:val="none" w:sz="0" w:space="0" w:color="auto"/>
      </w:divBdr>
    </w:div>
    <w:div w:id="445394809">
      <w:bodyDiv w:val="1"/>
      <w:marLeft w:val="0"/>
      <w:marRight w:val="0"/>
      <w:marTop w:val="0"/>
      <w:marBottom w:val="0"/>
      <w:divBdr>
        <w:top w:val="none" w:sz="0" w:space="0" w:color="auto"/>
        <w:left w:val="none" w:sz="0" w:space="0" w:color="auto"/>
        <w:bottom w:val="none" w:sz="0" w:space="0" w:color="auto"/>
        <w:right w:val="none" w:sz="0" w:space="0" w:color="auto"/>
      </w:divBdr>
    </w:div>
    <w:div w:id="446005028">
      <w:bodyDiv w:val="1"/>
      <w:marLeft w:val="0"/>
      <w:marRight w:val="0"/>
      <w:marTop w:val="0"/>
      <w:marBottom w:val="0"/>
      <w:divBdr>
        <w:top w:val="none" w:sz="0" w:space="0" w:color="auto"/>
        <w:left w:val="none" w:sz="0" w:space="0" w:color="auto"/>
        <w:bottom w:val="none" w:sz="0" w:space="0" w:color="auto"/>
        <w:right w:val="none" w:sz="0" w:space="0" w:color="auto"/>
      </w:divBdr>
    </w:div>
    <w:div w:id="447237752">
      <w:bodyDiv w:val="1"/>
      <w:marLeft w:val="0"/>
      <w:marRight w:val="0"/>
      <w:marTop w:val="0"/>
      <w:marBottom w:val="0"/>
      <w:divBdr>
        <w:top w:val="none" w:sz="0" w:space="0" w:color="auto"/>
        <w:left w:val="none" w:sz="0" w:space="0" w:color="auto"/>
        <w:bottom w:val="none" w:sz="0" w:space="0" w:color="auto"/>
        <w:right w:val="none" w:sz="0" w:space="0" w:color="auto"/>
      </w:divBdr>
    </w:div>
    <w:div w:id="447360478">
      <w:bodyDiv w:val="1"/>
      <w:marLeft w:val="0"/>
      <w:marRight w:val="0"/>
      <w:marTop w:val="0"/>
      <w:marBottom w:val="0"/>
      <w:divBdr>
        <w:top w:val="none" w:sz="0" w:space="0" w:color="auto"/>
        <w:left w:val="none" w:sz="0" w:space="0" w:color="auto"/>
        <w:bottom w:val="none" w:sz="0" w:space="0" w:color="auto"/>
        <w:right w:val="none" w:sz="0" w:space="0" w:color="auto"/>
      </w:divBdr>
    </w:div>
    <w:div w:id="450323302">
      <w:bodyDiv w:val="1"/>
      <w:marLeft w:val="0"/>
      <w:marRight w:val="0"/>
      <w:marTop w:val="0"/>
      <w:marBottom w:val="0"/>
      <w:divBdr>
        <w:top w:val="none" w:sz="0" w:space="0" w:color="auto"/>
        <w:left w:val="none" w:sz="0" w:space="0" w:color="auto"/>
        <w:bottom w:val="none" w:sz="0" w:space="0" w:color="auto"/>
        <w:right w:val="none" w:sz="0" w:space="0" w:color="auto"/>
      </w:divBdr>
    </w:div>
    <w:div w:id="454983495">
      <w:bodyDiv w:val="1"/>
      <w:marLeft w:val="0"/>
      <w:marRight w:val="0"/>
      <w:marTop w:val="0"/>
      <w:marBottom w:val="0"/>
      <w:divBdr>
        <w:top w:val="none" w:sz="0" w:space="0" w:color="auto"/>
        <w:left w:val="none" w:sz="0" w:space="0" w:color="auto"/>
        <w:bottom w:val="none" w:sz="0" w:space="0" w:color="auto"/>
        <w:right w:val="none" w:sz="0" w:space="0" w:color="auto"/>
      </w:divBdr>
    </w:div>
    <w:div w:id="458299044">
      <w:bodyDiv w:val="1"/>
      <w:marLeft w:val="0"/>
      <w:marRight w:val="0"/>
      <w:marTop w:val="0"/>
      <w:marBottom w:val="0"/>
      <w:divBdr>
        <w:top w:val="none" w:sz="0" w:space="0" w:color="auto"/>
        <w:left w:val="none" w:sz="0" w:space="0" w:color="auto"/>
        <w:bottom w:val="none" w:sz="0" w:space="0" w:color="auto"/>
        <w:right w:val="none" w:sz="0" w:space="0" w:color="auto"/>
      </w:divBdr>
    </w:div>
    <w:div w:id="461190649">
      <w:bodyDiv w:val="1"/>
      <w:marLeft w:val="0"/>
      <w:marRight w:val="0"/>
      <w:marTop w:val="0"/>
      <w:marBottom w:val="0"/>
      <w:divBdr>
        <w:top w:val="none" w:sz="0" w:space="0" w:color="auto"/>
        <w:left w:val="none" w:sz="0" w:space="0" w:color="auto"/>
        <w:bottom w:val="none" w:sz="0" w:space="0" w:color="auto"/>
        <w:right w:val="none" w:sz="0" w:space="0" w:color="auto"/>
      </w:divBdr>
    </w:div>
    <w:div w:id="461581246">
      <w:bodyDiv w:val="1"/>
      <w:marLeft w:val="0"/>
      <w:marRight w:val="0"/>
      <w:marTop w:val="0"/>
      <w:marBottom w:val="0"/>
      <w:divBdr>
        <w:top w:val="none" w:sz="0" w:space="0" w:color="auto"/>
        <w:left w:val="none" w:sz="0" w:space="0" w:color="auto"/>
        <w:bottom w:val="none" w:sz="0" w:space="0" w:color="auto"/>
        <w:right w:val="none" w:sz="0" w:space="0" w:color="auto"/>
      </w:divBdr>
    </w:div>
    <w:div w:id="463350443">
      <w:bodyDiv w:val="1"/>
      <w:marLeft w:val="0"/>
      <w:marRight w:val="0"/>
      <w:marTop w:val="0"/>
      <w:marBottom w:val="0"/>
      <w:divBdr>
        <w:top w:val="none" w:sz="0" w:space="0" w:color="auto"/>
        <w:left w:val="none" w:sz="0" w:space="0" w:color="auto"/>
        <w:bottom w:val="none" w:sz="0" w:space="0" w:color="auto"/>
        <w:right w:val="none" w:sz="0" w:space="0" w:color="auto"/>
      </w:divBdr>
    </w:div>
    <w:div w:id="463624983">
      <w:bodyDiv w:val="1"/>
      <w:marLeft w:val="0"/>
      <w:marRight w:val="0"/>
      <w:marTop w:val="0"/>
      <w:marBottom w:val="0"/>
      <w:divBdr>
        <w:top w:val="none" w:sz="0" w:space="0" w:color="auto"/>
        <w:left w:val="none" w:sz="0" w:space="0" w:color="auto"/>
        <w:bottom w:val="none" w:sz="0" w:space="0" w:color="auto"/>
        <w:right w:val="none" w:sz="0" w:space="0" w:color="auto"/>
      </w:divBdr>
    </w:div>
    <w:div w:id="466552572">
      <w:bodyDiv w:val="1"/>
      <w:marLeft w:val="0"/>
      <w:marRight w:val="0"/>
      <w:marTop w:val="0"/>
      <w:marBottom w:val="0"/>
      <w:divBdr>
        <w:top w:val="none" w:sz="0" w:space="0" w:color="auto"/>
        <w:left w:val="none" w:sz="0" w:space="0" w:color="auto"/>
        <w:bottom w:val="none" w:sz="0" w:space="0" w:color="auto"/>
        <w:right w:val="none" w:sz="0" w:space="0" w:color="auto"/>
      </w:divBdr>
    </w:div>
    <w:div w:id="468787665">
      <w:bodyDiv w:val="1"/>
      <w:marLeft w:val="0"/>
      <w:marRight w:val="0"/>
      <w:marTop w:val="0"/>
      <w:marBottom w:val="0"/>
      <w:divBdr>
        <w:top w:val="none" w:sz="0" w:space="0" w:color="auto"/>
        <w:left w:val="none" w:sz="0" w:space="0" w:color="auto"/>
        <w:bottom w:val="none" w:sz="0" w:space="0" w:color="auto"/>
        <w:right w:val="none" w:sz="0" w:space="0" w:color="auto"/>
      </w:divBdr>
    </w:div>
    <w:div w:id="470246973">
      <w:bodyDiv w:val="1"/>
      <w:marLeft w:val="0"/>
      <w:marRight w:val="0"/>
      <w:marTop w:val="0"/>
      <w:marBottom w:val="0"/>
      <w:divBdr>
        <w:top w:val="none" w:sz="0" w:space="0" w:color="auto"/>
        <w:left w:val="none" w:sz="0" w:space="0" w:color="auto"/>
        <w:bottom w:val="none" w:sz="0" w:space="0" w:color="auto"/>
        <w:right w:val="none" w:sz="0" w:space="0" w:color="auto"/>
      </w:divBdr>
    </w:div>
    <w:div w:id="470446327">
      <w:bodyDiv w:val="1"/>
      <w:marLeft w:val="0"/>
      <w:marRight w:val="0"/>
      <w:marTop w:val="0"/>
      <w:marBottom w:val="0"/>
      <w:divBdr>
        <w:top w:val="none" w:sz="0" w:space="0" w:color="auto"/>
        <w:left w:val="none" w:sz="0" w:space="0" w:color="auto"/>
        <w:bottom w:val="none" w:sz="0" w:space="0" w:color="auto"/>
        <w:right w:val="none" w:sz="0" w:space="0" w:color="auto"/>
      </w:divBdr>
    </w:div>
    <w:div w:id="476846784">
      <w:bodyDiv w:val="1"/>
      <w:marLeft w:val="0"/>
      <w:marRight w:val="0"/>
      <w:marTop w:val="0"/>
      <w:marBottom w:val="0"/>
      <w:divBdr>
        <w:top w:val="none" w:sz="0" w:space="0" w:color="auto"/>
        <w:left w:val="none" w:sz="0" w:space="0" w:color="auto"/>
        <w:bottom w:val="none" w:sz="0" w:space="0" w:color="auto"/>
        <w:right w:val="none" w:sz="0" w:space="0" w:color="auto"/>
      </w:divBdr>
    </w:div>
    <w:div w:id="478619107">
      <w:bodyDiv w:val="1"/>
      <w:marLeft w:val="0"/>
      <w:marRight w:val="0"/>
      <w:marTop w:val="0"/>
      <w:marBottom w:val="0"/>
      <w:divBdr>
        <w:top w:val="none" w:sz="0" w:space="0" w:color="auto"/>
        <w:left w:val="none" w:sz="0" w:space="0" w:color="auto"/>
        <w:bottom w:val="none" w:sz="0" w:space="0" w:color="auto"/>
        <w:right w:val="none" w:sz="0" w:space="0" w:color="auto"/>
      </w:divBdr>
    </w:div>
    <w:div w:id="485438091">
      <w:bodyDiv w:val="1"/>
      <w:marLeft w:val="0"/>
      <w:marRight w:val="0"/>
      <w:marTop w:val="0"/>
      <w:marBottom w:val="0"/>
      <w:divBdr>
        <w:top w:val="none" w:sz="0" w:space="0" w:color="auto"/>
        <w:left w:val="none" w:sz="0" w:space="0" w:color="auto"/>
        <w:bottom w:val="none" w:sz="0" w:space="0" w:color="auto"/>
        <w:right w:val="none" w:sz="0" w:space="0" w:color="auto"/>
      </w:divBdr>
    </w:div>
    <w:div w:id="486748901">
      <w:bodyDiv w:val="1"/>
      <w:marLeft w:val="0"/>
      <w:marRight w:val="0"/>
      <w:marTop w:val="0"/>
      <w:marBottom w:val="0"/>
      <w:divBdr>
        <w:top w:val="none" w:sz="0" w:space="0" w:color="auto"/>
        <w:left w:val="none" w:sz="0" w:space="0" w:color="auto"/>
        <w:bottom w:val="none" w:sz="0" w:space="0" w:color="auto"/>
        <w:right w:val="none" w:sz="0" w:space="0" w:color="auto"/>
      </w:divBdr>
    </w:div>
    <w:div w:id="491410835">
      <w:bodyDiv w:val="1"/>
      <w:marLeft w:val="0"/>
      <w:marRight w:val="0"/>
      <w:marTop w:val="0"/>
      <w:marBottom w:val="0"/>
      <w:divBdr>
        <w:top w:val="none" w:sz="0" w:space="0" w:color="auto"/>
        <w:left w:val="none" w:sz="0" w:space="0" w:color="auto"/>
        <w:bottom w:val="none" w:sz="0" w:space="0" w:color="auto"/>
        <w:right w:val="none" w:sz="0" w:space="0" w:color="auto"/>
      </w:divBdr>
    </w:div>
    <w:div w:id="492961923">
      <w:bodyDiv w:val="1"/>
      <w:marLeft w:val="0"/>
      <w:marRight w:val="0"/>
      <w:marTop w:val="0"/>
      <w:marBottom w:val="0"/>
      <w:divBdr>
        <w:top w:val="none" w:sz="0" w:space="0" w:color="auto"/>
        <w:left w:val="none" w:sz="0" w:space="0" w:color="auto"/>
        <w:bottom w:val="none" w:sz="0" w:space="0" w:color="auto"/>
        <w:right w:val="none" w:sz="0" w:space="0" w:color="auto"/>
      </w:divBdr>
    </w:div>
    <w:div w:id="496464186">
      <w:bodyDiv w:val="1"/>
      <w:marLeft w:val="0"/>
      <w:marRight w:val="0"/>
      <w:marTop w:val="0"/>
      <w:marBottom w:val="0"/>
      <w:divBdr>
        <w:top w:val="none" w:sz="0" w:space="0" w:color="auto"/>
        <w:left w:val="none" w:sz="0" w:space="0" w:color="auto"/>
        <w:bottom w:val="none" w:sz="0" w:space="0" w:color="auto"/>
        <w:right w:val="none" w:sz="0" w:space="0" w:color="auto"/>
      </w:divBdr>
    </w:div>
    <w:div w:id="500464570">
      <w:bodyDiv w:val="1"/>
      <w:marLeft w:val="0"/>
      <w:marRight w:val="0"/>
      <w:marTop w:val="0"/>
      <w:marBottom w:val="0"/>
      <w:divBdr>
        <w:top w:val="none" w:sz="0" w:space="0" w:color="auto"/>
        <w:left w:val="none" w:sz="0" w:space="0" w:color="auto"/>
        <w:bottom w:val="none" w:sz="0" w:space="0" w:color="auto"/>
        <w:right w:val="none" w:sz="0" w:space="0" w:color="auto"/>
      </w:divBdr>
    </w:div>
    <w:div w:id="503400918">
      <w:bodyDiv w:val="1"/>
      <w:marLeft w:val="0"/>
      <w:marRight w:val="0"/>
      <w:marTop w:val="0"/>
      <w:marBottom w:val="0"/>
      <w:divBdr>
        <w:top w:val="none" w:sz="0" w:space="0" w:color="auto"/>
        <w:left w:val="none" w:sz="0" w:space="0" w:color="auto"/>
        <w:bottom w:val="none" w:sz="0" w:space="0" w:color="auto"/>
        <w:right w:val="none" w:sz="0" w:space="0" w:color="auto"/>
      </w:divBdr>
    </w:div>
    <w:div w:id="505049647">
      <w:bodyDiv w:val="1"/>
      <w:marLeft w:val="0"/>
      <w:marRight w:val="0"/>
      <w:marTop w:val="0"/>
      <w:marBottom w:val="0"/>
      <w:divBdr>
        <w:top w:val="none" w:sz="0" w:space="0" w:color="auto"/>
        <w:left w:val="none" w:sz="0" w:space="0" w:color="auto"/>
        <w:bottom w:val="none" w:sz="0" w:space="0" w:color="auto"/>
        <w:right w:val="none" w:sz="0" w:space="0" w:color="auto"/>
      </w:divBdr>
    </w:div>
    <w:div w:id="507796475">
      <w:bodyDiv w:val="1"/>
      <w:marLeft w:val="0"/>
      <w:marRight w:val="0"/>
      <w:marTop w:val="0"/>
      <w:marBottom w:val="0"/>
      <w:divBdr>
        <w:top w:val="none" w:sz="0" w:space="0" w:color="auto"/>
        <w:left w:val="none" w:sz="0" w:space="0" w:color="auto"/>
        <w:bottom w:val="none" w:sz="0" w:space="0" w:color="auto"/>
        <w:right w:val="none" w:sz="0" w:space="0" w:color="auto"/>
      </w:divBdr>
    </w:div>
    <w:div w:id="508570177">
      <w:bodyDiv w:val="1"/>
      <w:marLeft w:val="0"/>
      <w:marRight w:val="0"/>
      <w:marTop w:val="0"/>
      <w:marBottom w:val="0"/>
      <w:divBdr>
        <w:top w:val="none" w:sz="0" w:space="0" w:color="auto"/>
        <w:left w:val="none" w:sz="0" w:space="0" w:color="auto"/>
        <w:bottom w:val="none" w:sz="0" w:space="0" w:color="auto"/>
        <w:right w:val="none" w:sz="0" w:space="0" w:color="auto"/>
      </w:divBdr>
    </w:div>
    <w:div w:id="509679006">
      <w:bodyDiv w:val="1"/>
      <w:marLeft w:val="0"/>
      <w:marRight w:val="0"/>
      <w:marTop w:val="0"/>
      <w:marBottom w:val="0"/>
      <w:divBdr>
        <w:top w:val="none" w:sz="0" w:space="0" w:color="auto"/>
        <w:left w:val="none" w:sz="0" w:space="0" w:color="auto"/>
        <w:bottom w:val="none" w:sz="0" w:space="0" w:color="auto"/>
        <w:right w:val="none" w:sz="0" w:space="0" w:color="auto"/>
      </w:divBdr>
    </w:div>
    <w:div w:id="509875993">
      <w:bodyDiv w:val="1"/>
      <w:marLeft w:val="0"/>
      <w:marRight w:val="0"/>
      <w:marTop w:val="0"/>
      <w:marBottom w:val="0"/>
      <w:divBdr>
        <w:top w:val="none" w:sz="0" w:space="0" w:color="auto"/>
        <w:left w:val="none" w:sz="0" w:space="0" w:color="auto"/>
        <w:bottom w:val="none" w:sz="0" w:space="0" w:color="auto"/>
        <w:right w:val="none" w:sz="0" w:space="0" w:color="auto"/>
      </w:divBdr>
    </w:div>
    <w:div w:id="511535836">
      <w:bodyDiv w:val="1"/>
      <w:marLeft w:val="0"/>
      <w:marRight w:val="0"/>
      <w:marTop w:val="0"/>
      <w:marBottom w:val="0"/>
      <w:divBdr>
        <w:top w:val="none" w:sz="0" w:space="0" w:color="auto"/>
        <w:left w:val="none" w:sz="0" w:space="0" w:color="auto"/>
        <w:bottom w:val="none" w:sz="0" w:space="0" w:color="auto"/>
        <w:right w:val="none" w:sz="0" w:space="0" w:color="auto"/>
      </w:divBdr>
    </w:div>
    <w:div w:id="513761634">
      <w:bodyDiv w:val="1"/>
      <w:marLeft w:val="0"/>
      <w:marRight w:val="0"/>
      <w:marTop w:val="0"/>
      <w:marBottom w:val="0"/>
      <w:divBdr>
        <w:top w:val="none" w:sz="0" w:space="0" w:color="auto"/>
        <w:left w:val="none" w:sz="0" w:space="0" w:color="auto"/>
        <w:bottom w:val="none" w:sz="0" w:space="0" w:color="auto"/>
        <w:right w:val="none" w:sz="0" w:space="0" w:color="auto"/>
      </w:divBdr>
    </w:div>
    <w:div w:id="515727351">
      <w:bodyDiv w:val="1"/>
      <w:marLeft w:val="0"/>
      <w:marRight w:val="0"/>
      <w:marTop w:val="0"/>
      <w:marBottom w:val="0"/>
      <w:divBdr>
        <w:top w:val="none" w:sz="0" w:space="0" w:color="auto"/>
        <w:left w:val="none" w:sz="0" w:space="0" w:color="auto"/>
        <w:bottom w:val="none" w:sz="0" w:space="0" w:color="auto"/>
        <w:right w:val="none" w:sz="0" w:space="0" w:color="auto"/>
      </w:divBdr>
    </w:div>
    <w:div w:id="516433580">
      <w:bodyDiv w:val="1"/>
      <w:marLeft w:val="0"/>
      <w:marRight w:val="0"/>
      <w:marTop w:val="0"/>
      <w:marBottom w:val="0"/>
      <w:divBdr>
        <w:top w:val="none" w:sz="0" w:space="0" w:color="auto"/>
        <w:left w:val="none" w:sz="0" w:space="0" w:color="auto"/>
        <w:bottom w:val="none" w:sz="0" w:space="0" w:color="auto"/>
        <w:right w:val="none" w:sz="0" w:space="0" w:color="auto"/>
      </w:divBdr>
    </w:div>
    <w:div w:id="517740161">
      <w:bodyDiv w:val="1"/>
      <w:marLeft w:val="0"/>
      <w:marRight w:val="0"/>
      <w:marTop w:val="0"/>
      <w:marBottom w:val="0"/>
      <w:divBdr>
        <w:top w:val="none" w:sz="0" w:space="0" w:color="auto"/>
        <w:left w:val="none" w:sz="0" w:space="0" w:color="auto"/>
        <w:bottom w:val="none" w:sz="0" w:space="0" w:color="auto"/>
        <w:right w:val="none" w:sz="0" w:space="0" w:color="auto"/>
      </w:divBdr>
    </w:div>
    <w:div w:id="518786583">
      <w:bodyDiv w:val="1"/>
      <w:marLeft w:val="0"/>
      <w:marRight w:val="0"/>
      <w:marTop w:val="0"/>
      <w:marBottom w:val="0"/>
      <w:divBdr>
        <w:top w:val="none" w:sz="0" w:space="0" w:color="auto"/>
        <w:left w:val="none" w:sz="0" w:space="0" w:color="auto"/>
        <w:bottom w:val="none" w:sz="0" w:space="0" w:color="auto"/>
        <w:right w:val="none" w:sz="0" w:space="0" w:color="auto"/>
      </w:divBdr>
    </w:div>
    <w:div w:id="519780843">
      <w:bodyDiv w:val="1"/>
      <w:marLeft w:val="0"/>
      <w:marRight w:val="0"/>
      <w:marTop w:val="0"/>
      <w:marBottom w:val="0"/>
      <w:divBdr>
        <w:top w:val="none" w:sz="0" w:space="0" w:color="auto"/>
        <w:left w:val="none" w:sz="0" w:space="0" w:color="auto"/>
        <w:bottom w:val="none" w:sz="0" w:space="0" w:color="auto"/>
        <w:right w:val="none" w:sz="0" w:space="0" w:color="auto"/>
      </w:divBdr>
    </w:div>
    <w:div w:id="522669130">
      <w:bodyDiv w:val="1"/>
      <w:marLeft w:val="0"/>
      <w:marRight w:val="0"/>
      <w:marTop w:val="0"/>
      <w:marBottom w:val="0"/>
      <w:divBdr>
        <w:top w:val="none" w:sz="0" w:space="0" w:color="auto"/>
        <w:left w:val="none" w:sz="0" w:space="0" w:color="auto"/>
        <w:bottom w:val="none" w:sz="0" w:space="0" w:color="auto"/>
        <w:right w:val="none" w:sz="0" w:space="0" w:color="auto"/>
      </w:divBdr>
    </w:div>
    <w:div w:id="527062306">
      <w:bodyDiv w:val="1"/>
      <w:marLeft w:val="0"/>
      <w:marRight w:val="0"/>
      <w:marTop w:val="0"/>
      <w:marBottom w:val="0"/>
      <w:divBdr>
        <w:top w:val="none" w:sz="0" w:space="0" w:color="auto"/>
        <w:left w:val="none" w:sz="0" w:space="0" w:color="auto"/>
        <w:bottom w:val="none" w:sz="0" w:space="0" w:color="auto"/>
        <w:right w:val="none" w:sz="0" w:space="0" w:color="auto"/>
      </w:divBdr>
    </w:div>
    <w:div w:id="528489396">
      <w:bodyDiv w:val="1"/>
      <w:marLeft w:val="0"/>
      <w:marRight w:val="0"/>
      <w:marTop w:val="0"/>
      <w:marBottom w:val="0"/>
      <w:divBdr>
        <w:top w:val="none" w:sz="0" w:space="0" w:color="auto"/>
        <w:left w:val="none" w:sz="0" w:space="0" w:color="auto"/>
        <w:bottom w:val="none" w:sz="0" w:space="0" w:color="auto"/>
        <w:right w:val="none" w:sz="0" w:space="0" w:color="auto"/>
      </w:divBdr>
    </w:div>
    <w:div w:id="528567193">
      <w:bodyDiv w:val="1"/>
      <w:marLeft w:val="0"/>
      <w:marRight w:val="0"/>
      <w:marTop w:val="0"/>
      <w:marBottom w:val="0"/>
      <w:divBdr>
        <w:top w:val="none" w:sz="0" w:space="0" w:color="auto"/>
        <w:left w:val="none" w:sz="0" w:space="0" w:color="auto"/>
        <w:bottom w:val="none" w:sz="0" w:space="0" w:color="auto"/>
        <w:right w:val="none" w:sz="0" w:space="0" w:color="auto"/>
      </w:divBdr>
    </w:div>
    <w:div w:id="530848061">
      <w:bodyDiv w:val="1"/>
      <w:marLeft w:val="0"/>
      <w:marRight w:val="0"/>
      <w:marTop w:val="0"/>
      <w:marBottom w:val="0"/>
      <w:divBdr>
        <w:top w:val="none" w:sz="0" w:space="0" w:color="auto"/>
        <w:left w:val="none" w:sz="0" w:space="0" w:color="auto"/>
        <w:bottom w:val="none" w:sz="0" w:space="0" w:color="auto"/>
        <w:right w:val="none" w:sz="0" w:space="0" w:color="auto"/>
      </w:divBdr>
    </w:div>
    <w:div w:id="537158518">
      <w:bodyDiv w:val="1"/>
      <w:marLeft w:val="0"/>
      <w:marRight w:val="0"/>
      <w:marTop w:val="0"/>
      <w:marBottom w:val="0"/>
      <w:divBdr>
        <w:top w:val="none" w:sz="0" w:space="0" w:color="auto"/>
        <w:left w:val="none" w:sz="0" w:space="0" w:color="auto"/>
        <w:bottom w:val="none" w:sz="0" w:space="0" w:color="auto"/>
        <w:right w:val="none" w:sz="0" w:space="0" w:color="auto"/>
      </w:divBdr>
    </w:div>
    <w:div w:id="539631412">
      <w:bodyDiv w:val="1"/>
      <w:marLeft w:val="0"/>
      <w:marRight w:val="0"/>
      <w:marTop w:val="0"/>
      <w:marBottom w:val="0"/>
      <w:divBdr>
        <w:top w:val="none" w:sz="0" w:space="0" w:color="auto"/>
        <w:left w:val="none" w:sz="0" w:space="0" w:color="auto"/>
        <w:bottom w:val="none" w:sz="0" w:space="0" w:color="auto"/>
        <w:right w:val="none" w:sz="0" w:space="0" w:color="auto"/>
      </w:divBdr>
    </w:div>
    <w:div w:id="540942959">
      <w:bodyDiv w:val="1"/>
      <w:marLeft w:val="0"/>
      <w:marRight w:val="0"/>
      <w:marTop w:val="0"/>
      <w:marBottom w:val="0"/>
      <w:divBdr>
        <w:top w:val="none" w:sz="0" w:space="0" w:color="auto"/>
        <w:left w:val="none" w:sz="0" w:space="0" w:color="auto"/>
        <w:bottom w:val="none" w:sz="0" w:space="0" w:color="auto"/>
        <w:right w:val="none" w:sz="0" w:space="0" w:color="auto"/>
      </w:divBdr>
    </w:div>
    <w:div w:id="541135694">
      <w:bodyDiv w:val="1"/>
      <w:marLeft w:val="0"/>
      <w:marRight w:val="0"/>
      <w:marTop w:val="0"/>
      <w:marBottom w:val="0"/>
      <w:divBdr>
        <w:top w:val="none" w:sz="0" w:space="0" w:color="auto"/>
        <w:left w:val="none" w:sz="0" w:space="0" w:color="auto"/>
        <w:bottom w:val="none" w:sz="0" w:space="0" w:color="auto"/>
        <w:right w:val="none" w:sz="0" w:space="0" w:color="auto"/>
      </w:divBdr>
    </w:div>
    <w:div w:id="541673330">
      <w:bodyDiv w:val="1"/>
      <w:marLeft w:val="0"/>
      <w:marRight w:val="0"/>
      <w:marTop w:val="0"/>
      <w:marBottom w:val="0"/>
      <w:divBdr>
        <w:top w:val="none" w:sz="0" w:space="0" w:color="auto"/>
        <w:left w:val="none" w:sz="0" w:space="0" w:color="auto"/>
        <w:bottom w:val="none" w:sz="0" w:space="0" w:color="auto"/>
        <w:right w:val="none" w:sz="0" w:space="0" w:color="auto"/>
      </w:divBdr>
    </w:div>
    <w:div w:id="542133034">
      <w:bodyDiv w:val="1"/>
      <w:marLeft w:val="0"/>
      <w:marRight w:val="0"/>
      <w:marTop w:val="0"/>
      <w:marBottom w:val="0"/>
      <w:divBdr>
        <w:top w:val="none" w:sz="0" w:space="0" w:color="auto"/>
        <w:left w:val="none" w:sz="0" w:space="0" w:color="auto"/>
        <w:bottom w:val="none" w:sz="0" w:space="0" w:color="auto"/>
        <w:right w:val="none" w:sz="0" w:space="0" w:color="auto"/>
      </w:divBdr>
    </w:div>
    <w:div w:id="542517994">
      <w:bodyDiv w:val="1"/>
      <w:marLeft w:val="0"/>
      <w:marRight w:val="0"/>
      <w:marTop w:val="0"/>
      <w:marBottom w:val="0"/>
      <w:divBdr>
        <w:top w:val="none" w:sz="0" w:space="0" w:color="auto"/>
        <w:left w:val="none" w:sz="0" w:space="0" w:color="auto"/>
        <w:bottom w:val="none" w:sz="0" w:space="0" w:color="auto"/>
        <w:right w:val="none" w:sz="0" w:space="0" w:color="auto"/>
      </w:divBdr>
    </w:div>
    <w:div w:id="544407703">
      <w:bodyDiv w:val="1"/>
      <w:marLeft w:val="0"/>
      <w:marRight w:val="0"/>
      <w:marTop w:val="0"/>
      <w:marBottom w:val="0"/>
      <w:divBdr>
        <w:top w:val="none" w:sz="0" w:space="0" w:color="auto"/>
        <w:left w:val="none" w:sz="0" w:space="0" w:color="auto"/>
        <w:bottom w:val="none" w:sz="0" w:space="0" w:color="auto"/>
        <w:right w:val="none" w:sz="0" w:space="0" w:color="auto"/>
      </w:divBdr>
    </w:div>
    <w:div w:id="552473296">
      <w:bodyDiv w:val="1"/>
      <w:marLeft w:val="0"/>
      <w:marRight w:val="0"/>
      <w:marTop w:val="0"/>
      <w:marBottom w:val="0"/>
      <w:divBdr>
        <w:top w:val="none" w:sz="0" w:space="0" w:color="auto"/>
        <w:left w:val="none" w:sz="0" w:space="0" w:color="auto"/>
        <w:bottom w:val="none" w:sz="0" w:space="0" w:color="auto"/>
        <w:right w:val="none" w:sz="0" w:space="0" w:color="auto"/>
      </w:divBdr>
    </w:div>
    <w:div w:id="552930996">
      <w:bodyDiv w:val="1"/>
      <w:marLeft w:val="0"/>
      <w:marRight w:val="0"/>
      <w:marTop w:val="0"/>
      <w:marBottom w:val="0"/>
      <w:divBdr>
        <w:top w:val="none" w:sz="0" w:space="0" w:color="auto"/>
        <w:left w:val="none" w:sz="0" w:space="0" w:color="auto"/>
        <w:bottom w:val="none" w:sz="0" w:space="0" w:color="auto"/>
        <w:right w:val="none" w:sz="0" w:space="0" w:color="auto"/>
      </w:divBdr>
    </w:div>
    <w:div w:id="560677558">
      <w:bodyDiv w:val="1"/>
      <w:marLeft w:val="0"/>
      <w:marRight w:val="0"/>
      <w:marTop w:val="0"/>
      <w:marBottom w:val="0"/>
      <w:divBdr>
        <w:top w:val="none" w:sz="0" w:space="0" w:color="auto"/>
        <w:left w:val="none" w:sz="0" w:space="0" w:color="auto"/>
        <w:bottom w:val="none" w:sz="0" w:space="0" w:color="auto"/>
        <w:right w:val="none" w:sz="0" w:space="0" w:color="auto"/>
      </w:divBdr>
    </w:div>
    <w:div w:id="561185673">
      <w:bodyDiv w:val="1"/>
      <w:marLeft w:val="0"/>
      <w:marRight w:val="0"/>
      <w:marTop w:val="0"/>
      <w:marBottom w:val="0"/>
      <w:divBdr>
        <w:top w:val="none" w:sz="0" w:space="0" w:color="auto"/>
        <w:left w:val="none" w:sz="0" w:space="0" w:color="auto"/>
        <w:bottom w:val="none" w:sz="0" w:space="0" w:color="auto"/>
        <w:right w:val="none" w:sz="0" w:space="0" w:color="auto"/>
      </w:divBdr>
    </w:div>
    <w:div w:id="564610519">
      <w:bodyDiv w:val="1"/>
      <w:marLeft w:val="0"/>
      <w:marRight w:val="0"/>
      <w:marTop w:val="0"/>
      <w:marBottom w:val="0"/>
      <w:divBdr>
        <w:top w:val="none" w:sz="0" w:space="0" w:color="auto"/>
        <w:left w:val="none" w:sz="0" w:space="0" w:color="auto"/>
        <w:bottom w:val="none" w:sz="0" w:space="0" w:color="auto"/>
        <w:right w:val="none" w:sz="0" w:space="0" w:color="auto"/>
      </w:divBdr>
    </w:div>
    <w:div w:id="565066351">
      <w:bodyDiv w:val="1"/>
      <w:marLeft w:val="0"/>
      <w:marRight w:val="0"/>
      <w:marTop w:val="0"/>
      <w:marBottom w:val="0"/>
      <w:divBdr>
        <w:top w:val="none" w:sz="0" w:space="0" w:color="auto"/>
        <w:left w:val="none" w:sz="0" w:space="0" w:color="auto"/>
        <w:bottom w:val="none" w:sz="0" w:space="0" w:color="auto"/>
        <w:right w:val="none" w:sz="0" w:space="0" w:color="auto"/>
      </w:divBdr>
    </w:div>
    <w:div w:id="569116431">
      <w:bodyDiv w:val="1"/>
      <w:marLeft w:val="0"/>
      <w:marRight w:val="0"/>
      <w:marTop w:val="0"/>
      <w:marBottom w:val="0"/>
      <w:divBdr>
        <w:top w:val="none" w:sz="0" w:space="0" w:color="auto"/>
        <w:left w:val="none" w:sz="0" w:space="0" w:color="auto"/>
        <w:bottom w:val="none" w:sz="0" w:space="0" w:color="auto"/>
        <w:right w:val="none" w:sz="0" w:space="0" w:color="auto"/>
      </w:divBdr>
    </w:div>
    <w:div w:id="572618707">
      <w:bodyDiv w:val="1"/>
      <w:marLeft w:val="0"/>
      <w:marRight w:val="0"/>
      <w:marTop w:val="0"/>
      <w:marBottom w:val="0"/>
      <w:divBdr>
        <w:top w:val="none" w:sz="0" w:space="0" w:color="auto"/>
        <w:left w:val="none" w:sz="0" w:space="0" w:color="auto"/>
        <w:bottom w:val="none" w:sz="0" w:space="0" w:color="auto"/>
        <w:right w:val="none" w:sz="0" w:space="0" w:color="auto"/>
      </w:divBdr>
    </w:div>
    <w:div w:id="575045307">
      <w:bodyDiv w:val="1"/>
      <w:marLeft w:val="0"/>
      <w:marRight w:val="0"/>
      <w:marTop w:val="0"/>
      <w:marBottom w:val="0"/>
      <w:divBdr>
        <w:top w:val="none" w:sz="0" w:space="0" w:color="auto"/>
        <w:left w:val="none" w:sz="0" w:space="0" w:color="auto"/>
        <w:bottom w:val="none" w:sz="0" w:space="0" w:color="auto"/>
        <w:right w:val="none" w:sz="0" w:space="0" w:color="auto"/>
      </w:divBdr>
    </w:div>
    <w:div w:id="575165245">
      <w:bodyDiv w:val="1"/>
      <w:marLeft w:val="0"/>
      <w:marRight w:val="0"/>
      <w:marTop w:val="0"/>
      <w:marBottom w:val="0"/>
      <w:divBdr>
        <w:top w:val="none" w:sz="0" w:space="0" w:color="auto"/>
        <w:left w:val="none" w:sz="0" w:space="0" w:color="auto"/>
        <w:bottom w:val="none" w:sz="0" w:space="0" w:color="auto"/>
        <w:right w:val="none" w:sz="0" w:space="0" w:color="auto"/>
      </w:divBdr>
    </w:div>
    <w:div w:id="575437511">
      <w:bodyDiv w:val="1"/>
      <w:marLeft w:val="0"/>
      <w:marRight w:val="0"/>
      <w:marTop w:val="0"/>
      <w:marBottom w:val="0"/>
      <w:divBdr>
        <w:top w:val="none" w:sz="0" w:space="0" w:color="auto"/>
        <w:left w:val="none" w:sz="0" w:space="0" w:color="auto"/>
        <w:bottom w:val="none" w:sz="0" w:space="0" w:color="auto"/>
        <w:right w:val="none" w:sz="0" w:space="0" w:color="auto"/>
      </w:divBdr>
    </w:div>
    <w:div w:id="575437814">
      <w:bodyDiv w:val="1"/>
      <w:marLeft w:val="0"/>
      <w:marRight w:val="0"/>
      <w:marTop w:val="0"/>
      <w:marBottom w:val="0"/>
      <w:divBdr>
        <w:top w:val="none" w:sz="0" w:space="0" w:color="auto"/>
        <w:left w:val="none" w:sz="0" w:space="0" w:color="auto"/>
        <w:bottom w:val="none" w:sz="0" w:space="0" w:color="auto"/>
        <w:right w:val="none" w:sz="0" w:space="0" w:color="auto"/>
      </w:divBdr>
    </w:div>
    <w:div w:id="579021070">
      <w:bodyDiv w:val="1"/>
      <w:marLeft w:val="0"/>
      <w:marRight w:val="0"/>
      <w:marTop w:val="0"/>
      <w:marBottom w:val="0"/>
      <w:divBdr>
        <w:top w:val="none" w:sz="0" w:space="0" w:color="auto"/>
        <w:left w:val="none" w:sz="0" w:space="0" w:color="auto"/>
        <w:bottom w:val="none" w:sz="0" w:space="0" w:color="auto"/>
        <w:right w:val="none" w:sz="0" w:space="0" w:color="auto"/>
      </w:divBdr>
    </w:div>
    <w:div w:id="579483119">
      <w:bodyDiv w:val="1"/>
      <w:marLeft w:val="0"/>
      <w:marRight w:val="0"/>
      <w:marTop w:val="0"/>
      <w:marBottom w:val="0"/>
      <w:divBdr>
        <w:top w:val="none" w:sz="0" w:space="0" w:color="auto"/>
        <w:left w:val="none" w:sz="0" w:space="0" w:color="auto"/>
        <w:bottom w:val="none" w:sz="0" w:space="0" w:color="auto"/>
        <w:right w:val="none" w:sz="0" w:space="0" w:color="auto"/>
      </w:divBdr>
    </w:div>
    <w:div w:id="580916889">
      <w:bodyDiv w:val="1"/>
      <w:marLeft w:val="0"/>
      <w:marRight w:val="0"/>
      <w:marTop w:val="0"/>
      <w:marBottom w:val="0"/>
      <w:divBdr>
        <w:top w:val="none" w:sz="0" w:space="0" w:color="auto"/>
        <w:left w:val="none" w:sz="0" w:space="0" w:color="auto"/>
        <w:bottom w:val="none" w:sz="0" w:space="0" w:color="auto"/>
        <w:right w:val="none" w:sz="0" w:space="0" w:color="auto"/>
      </w:divBdr>
    </w:div>
    <w:div w:id="583345617">
      <w:bodyDiv w:val="1"/>
      <w:marLeft w:val="0"/>
      <w:marRight w:val="0"/>
      <w:marTop w:val="0"/>
      <w:marBottom w:val="0"/>
      <w:divBdr>
        <w:top w:val="none" w:sz="0" w:space="0" w:color="auto"/>
        <w:left w:val="none" w:sz="0" w:space="0" w:color="auto"/>
        <w:bottom w:val="none" w:sz="0" w:space="0" w:color="auto"/>
        <w:right w:val="none" w:sz="0" w:space="0" w:color="auto"/>
      </w:divBdr>
    </w:div>
    <w:div w:id="586616395">
      <w:bodyDiv w:val="1"/>
      <w:marLeft w:val="0"/>
      <w:marRight w:val="0"/>
      <w:marTop w:val="0"/>
      <w:marBottom w:val="0"/>
      <w:divBdr>
        <w:top w:val="none" w:sz="0" w:space="0" w:color="auto"/>
        <w:left w:val="none" w:sz="0" w:space="0" w:color="auto"/>
        <w:bottom w:val="none" w:sz="0" w:space="0" w:color="auto"/>
        <w:right w:val="none" w:sz="0" w:space="0" w:color="auto"/>
      </w:divBdr>
    </w:div>
    <w:div w:id="588127153">
      <w:bodyDiv w:val="1"/>
      <w:marLeft w:val="0"/>
      <w:marRight w:val="0"/>
      <w:marTop w:val="0"/>
      <w:marBottom w:val="0"/>
      <w:divBdr>
        <w:top w:val="none" w:sz="0" w:space="0" w:color="auto"/>
        <w:left w:val="none" w:sz="0" w:space="0" w:color="auto"/>
        <w:bottom w:val="none" w:sz="0" w:space="0" w:color="auto"/>
        <w:right w:val="none" w:sz="0" w:space="0" w:color="auto"/>
      </w:divBdr>
    </w:div>
    <w:div w:id="591209644">
      <w:bodyDiv w:val="1"/>
      <w:marLeft w:val="0"/>
      <w:marRight w:val="0"/>
      <w:marTop w:val="0"/>
      <w:marBottom w:val="0"/>
      <w:divBdr>
        <w:top w:val="none" w:sz="0" w:space="0" w:color="auto"/>
        <w:left w:val="none" w:sz="0" w:space="0" w:color="auto"/>
        <w:bottom w:val="none" w:sz="0" w:space="0" w:color="auto"/>
        <w:right w:val="none" w:sz="0" w:space="0" w:color="auto"/>
      </w:divBdr>
    </w:div>
    <w:div w:id="595985826">
      <w:bodyDiv w:val="1"/>
      <w:marLeft w:val="0"/>
      <w:marRight w:val="0"/>
      <w:marTop w:val="0"/>
      <w:marBottom w:val="0"/>
      <w:divBdr>
        <w:top w:val="none" w:sz="0" w:space="0" w:color="auto"/>
        <w:left w:val="none" w:sz="0" w:space="0" w:color="auto"/>
        <w:bottom w:val="none" w:sz="0" w:space="0" w:color="auto"/>
        <w:right w:val="none" w:sz="0" w:space="0" w:color="auto"/>
      </w:divBdr>
    </w:div>
    <w:div w:id="598103879">
      <w:bodyDiv w:val="1"/>
      <w:marLeft w:val="0"/>
      <w:marRight w:val="0"/>
      <w:marTop w:val="0"/>
      <w:marBottom w:val="0"/>
      <w:divBdr>
        <w:top w:val="none" w:sz="0" w:space="0" w:color="auto"/>
        <w:left w:val="none" w:sz="0" w:space="0" w:color="auto"/>
        <w:bottom w:val="none" w:sz="0" w:space="0" w:color="auto"/>
        <w:right w:val="none" w:sz="0" w:space="0" w:color="auto"/>
      </w:divBdr>
    </w:div>
    <w:div w:id="602541646">
      <w:bodyDiv w:val="1"/>
      <w:marLeft w:val="0"/>
      <w:marRight w:val="0"/>
      <w:marTop w:val="0"/>
      <w:marBottom w:val="0"/>
      <w:divBdr>
        <w:top w:val="none" w:sz="0" w:space="0" w:color="auto"/>
        <w:left w:val="none" w:sz="0" w:space="0" w:color="auto"/>
        <w:bottom w:val="none" w:sz="0" w:space="0" w:color="auto"/>
        <w:right w:val="none" w:sz="0" w:space="0" w:color="auto"/>
      </w:divBdr>
    </w:div>
    <w:div w:id="604045519">
      <w:bodyDiv w:val="1"/>
      <w:marLeft w:val="0"/>
      <w:marRight w:val="0"/>
      <w:marTop w:val="0"/>
      <w:marBottom w:val="0"/>
      <w:divBdr>
        <w:top w:val="none" w:sz="0" w:space="0" w:color="auto"/>
        <w:left w:val="none" w:sz="0" w:space="0" w:color="auto"/>
        <w:bottom w:val="none" w:sz="0" w:space="0" w:color="auto"/>
        <w:right w:val="none" w:sz="0" w:space="0" w:color="auto"/>
      </w:divBdr>
    </w:div>
    <w:div w:id="606235720">
      <w:bodyDiv w:val="1"/>
      <w:marLeft w:val="0"/>
      <w:marRight w:val="0"/>
      <w:marTop w:val="0"/>
      <w:marBottom w:val="0"/>
      <w:divBdr>
        <w:top w:val="none" w:sz="0" w:space="0" w:color="auto"/>
        <w:left w:val="none" w:sz="0" w:space="0" w:color="auto"/>
        <w:bottom w:val="none" w:sz="0" w:space="0" w:color="auto"/>
        <w:right w:val="none" w:sz="0" w:space="0" w:color="auto"/>
      </w:divBdr>
    </w:div>
    <w:div w:id="609164221">
      <w:bodyDiv w:val="1"/>
      <w:marLeft w:val="0"/>
      <w:marRight w:val="0"/>
      <w:marTop w:val="0"/>
      <w:marBottom w:val="0"/>
      <w:divBdr>
        <w:top w:val="none" w:sz="0" w:space="0" w:color="auto"/>
        <w:left w:val="none" w:sz="0" w:space="0" w:color="auto"/>
        <w:bottom w:val="none" w:sz="0" w:space="0" w:color="auto"/>
        <w:right w:val="none" w:sz="0" w:space="0" w:color="auto"/>
      </w:divBdr>
    </w:div>
    <w:div w:id="612636331">
      <w:bodyDiv w:val="1"/>
      <w:marLeft w:val="0"/>
      <w:marRight w:val="0"/>
      <w:marTop w:val="0"/>
      <w:marBottom w:val="0"/>
      <w:divBdr>
        <w:top w:val="none" w:sz="0" w:space="0" w:color="auto"/>
        <w:left w:val="none" w:sz="0" w:space="0" w:color="auto"/>
        <w:bottom w:val="none" w:sz="0" w:space="0" w:color="auto"/>
        <w:right w:val="none" w:sz="0" w:space="0" w:color="auto"/>
      </w:divBdr>
    </w:div>
    <w:div w:id="613291294">
      <w:bodyDiv w:val="1"/>
      <w:marLeft w:val="0"/>
      <w:marRight w:val="0"/>
      <w:marTop w:val="0"/>
      <w:marBottom w:val="0"/>
      <w:divBdr>
        <w:top w:val="none" w:sz="0" w:space="0" w:color="auto"/>
        <w:left w:val="none" w:sz="0" w:space="0" w:color="auto"/>
        <w:bottom w:val="none" w:sz="0" w:space="0" w:color="auto"/>
        <w:right w:val="none" w:sz="0" w:space="0" w:color="auto"/>
      </w:divBdr>
    </w:div>
    <w:div w:id="615216225">
      <w:bodyDiv w:val="1"/>
      <w:marLeft w:val="0"/>
      <w:marRight w:val="0"/>
      <w:marTop w:val="0"/>
      <w:marBottom w:val="0"/>
      <w:divBdr>
        <w:top w:val="none" w:sz="0" w:space="0" w:color="auto"/>
        <w:left w:val="none" w:sz="0" w:space="0" w:color="auto"/>
        <w:bottom w:val="none" w:sz="0" w:space="0" w:color="auto"/>
        <w:right w:val="none" w:sz="0" w:space="0" w:color="auto"/>
      </w:divBdr>
    </w:div>
    <w:div w:id="618075695">
      <w:bodyDiv w:val="1"/>
      <w:marLeft w:val="0"/>
      <w:marRight w:val="0"/>
      <w:marTop w:val="0"/>
      <w:marBottom w:val="0"/>
      <w:divBdr>
        <w:top w:val="none" w:sz="0" w:space="0" w:color="auto"/>
        <w:left w:val="none" w:sz="0" w:space="0" w:color="auto"/>
        <w:bottom w:val="none" w:sz="0" w:space="0" w:color="auto"/>
        <w:right w:val="none" w:sz="0" w:space="0" w:color="auto"/>
      </w:divBdr>
    </w:div>
    <w:div w:id="618538149">
      <w:bodyDiv w:val="1"/>
      <w:marLeft w:val="0"/>
      <w:marRight w:val="0"/>
      <w:marTop w:val="0"/>
      <w:marBottom w:val="0"/>
      <w:divBdr>
        <w:top w:val="none" w:sz="0" w:space="0" w:color="auto"/>
        <w:left w:val="none" w:sz="0" w:space="0" w:color="auto"/>
        <w:bottom w:val="none" w:sz="0" w:space="0" w:color="auto"/>
        <w:right w:val="none" w:sz="0" w:space="0" w:color="auto"/>
      </w:divBdr>
    </w:div>
    <w:div w:id="619143444">
      <w:bodyDiv w:val="1"/>
      <w:marLeft w:val="0"/>
      <w:marRight w:val="0"/>
      <w:marTop w:val="0"/>
      <w:marBottom w:val="0"/>
      <w:divBdr>
        <w:top w:val="none" w:sz="0" w:space="0" w:color="auto"/>
        <w:left w:val="none" w:sz="0" w:space="0" w:color="auto"/>
        <w:bottom w:val="none" w:sz="0" w:space="0" w:color="auto"/>
        <w:right w:val="none" w:sz="0" w:space="0" w:color="auto"/>
      </w:divBdr>
    </w:div>
    <w:div w:id="620111535">
      <w:bodyDiv w:val="1"/>
      <w:marLeft w:val="0"/>
      <w:marRight w:val="0"/>
      <w:marTop w:val="0"/>
      <w:marBottom w:val="0"/>
      <w:divBdr>
        <w:top w:val="none" w:sz="0" w:space="0" w:color="auto"/>
        <w:left w:val="none" w:sz="0" w:space="0" w:color="auto"/>
        <w:bottom w:val="none" w:sz="0" w:space="0" w:color="auto"/>
        <w:right w:val="none" w:sz="0" w:space="0" w:color="auto"/>
      </w:divBdr>
    </w:div>
    <w:div w:id="621768804">
      <w:bodyDiv w:val="1"/>
      <w:marLeft w:val="0"/>
      <w:marRight w:val="0"/>
      <w:marTop w:val="0"/>
      <w:marBottom w:val="0"/>
      <w:divBdr>
        <w:top w:val="none" w:sz="0" w:space="0" w:color="auto"/>
        <w:left w:val="none" w:sz="0" w:space="0" w:color="auto"/>
        <w:bottom w:val="none" w:sz="0" w:space="0" w:color="auto"/>
        <w:right w:val="none" w:sz="0" w:space="0" w:color="auto"/>
      </w:divBdr>
    </w:div>
    <w:div w:id="624579816">
      <w:bodyDiv w:val="1"/>
      <w:marLeft w:val="0"/>
      <w:marRight w:val="0"/>
      <w:marTop w:val="0"/>
      <w:marBottom w:val="0"/>
      <w:divBdr>
        <w:top w:val="none" w:sz="0" w:space="0" w:color="auto"/>
        <w:left w:val="none" w:sz="0" w:space="0" w:color="auto"/>
        <w:bottom w:val="none" w:sz="0" w:space="0" w:color="auto"/>
        <w:right w:val="none" w:sz="0" w:space="0" w:color="auto"/>
      </w:divBdr>
    </w:div>
    <w:div w:id="624624971">
      <w:bodyDiv w:val="1"/>
      <w:marLeft w:val="0"/>
      <w:marRight w:val="0"/>
      <w:marTop w:val="0"/>
      <w:marBottom w:val="0"/>
      <w:divBdr>
        <w:top w:val="none" w:sz="0" w:space="0" w:color="auto"/>
        <w:left w:val="none" w:sz="0" w:space="0" w:color="auto"/>
        <w:bottom w:val="none" w:sz="0" w:space="0" w:color="auto"/>
        <w:right w:val="none" w:sz="0" w:space="0" w:color="auto"/>
      </w:divBdr>
    </w:div>
    <w:div w:id="624963318">
      <w:bodyDiv w:val="1"/>
      <w:marLeft w:val="0"/>
      <w:marRight w:val="0"/>
      <w:marTop w:val="0"/>
      <w:marBottom w:val="0"/>
      <w:divBdr>
        <w:top w:val="none" w:sz="0" w:space="0" w:color="auto"/>
        <w:left w:val="none" w:sz="0" w:space="0" w:color="auto"/>
        <w:bottom w:val="none" w:sz="0" w:space="0" w:color="auto"/>
        <w:right w:val="none" w:sz="0" w:space="0" w:color="auto"/>
      </w:divBdr>
    </w:div>
    <w:div w:id="625158119">
      <w:bodyDiv w:val="1"/>
      <w:marLeft w:val="0"/>
      <w:marRight w:val="0"/>
      <w:marTop w:val="0"/>
      <w:marBottom w:val="0"/>
      <w:divBdr>
        <w:top w:val="none" w:sz="0" w:space="0" w:color="auto"/>
        <w:left w:val="none" w:sz="0" w:space="0" w:color="auto"/>
        <w:bottom w:val="none" w:sz="0" w:space="0" w:color="auto"/>
        <w:right w:val="none" w:sz="0" w:space="0" w:color="auto"/>
      </w:divBdr>
    </w:div>
    <w:div w:id="630288641">
      <w:bodyDiv w:val="1"/>
      <w:marLeft w:val="0"/>
      <w:marRight w:val="0"/>
      <w:marTop w:val="0"/>
      <w:marBottom w:val="0"/>
      <w:divBdr>
        <w:top w:val="none" w:sz="0" w:space="0" w:color="auto"/>
        <w:left w:val="none" w:sz="0" w:space="0" w:color="auto"/>
        <w:bottom w:val="none" w:sz="0" w:space="0" w:color="auto"/>
        <w:right w:val="none" w:sz="0" w:space="0" w:color="auto"/>
      </w:divBdr>
    </w:div>
    <w:div w:id="633563605">
      <w:bodyDiv w:val="1"/>
      <w:marLeft w:val="0"/>
      <w:marRight w:val="0"/>
      <w:marTop w:val="0"/>
      <w:marBottom w:val="0"/>
      <w:divBdr>
        <w:top w:val="none" w:sz="0" w:space="0" w:color="auto"/>
        <w:left w:val="none" w:sz="0" w:space="0" w:color="auto"/>
        <w:bottom w:val="none" w:sz="0" w:space="0" w:color="auto"/>
        <w:right w:val="none" w:sz="0" w:space="0" w:color="auto"/>
      </w:divBdr>
    </w:div>
    <w:div w:id="638070946">
      <w:bodyDiv w:val="1"/>
      <w:marLeft w:val="0"/>
      <w:marRight w:val="0"/>
      <w:marTop w:val="0"/>
      <w:marBottom w:val="0"/>
      <w:divBdr>
        <w:top w:val="none" w:sz="0" w:space="0" w:color="auto"/>
        <w:left w:val="none" w:sz="0" w:space="0" w:color="auto"/>
        <w:bottom w:val="none" w:sz="0" w:space="0" w:color="auto"/>
        <w:right w:val="none" w:sz="0" w:space="0" w:color="auto"/>
      </w:divBdr>
    </w:div>
    <w:div w:id="652292811">
      <w:bodyDiv w:val="1"/>
      <w:marLeft w:val="0"/>
      <w:marRight w:val="0"/>
      <w:marTop w:val="0"/>
      <w:marBottom w:val="0"/>
      <w:divBdr>
        <w:top w:val="none" w:sz="0" w:space="0" w:color="auto"/>
        <w:left w:val="none" w:sz="0" w:space="0" w:color="auto"/>
        <w:bottom w:val="none" w:sz="0" w:space="0" w:color="auto"/>
        <w:right w:val="none" w:sz="0" w:space="0" w:color="auto"/>
      </w:divBdr>
    </w:div>
    <w:div w:id="653140866">
      <w:bodyDiv w:val="1"/>
      <w:marLeft w:val="0"/>
      <w:marRight w:val="0"/>
      <w:marTop w:val="0"/>
      <w:marBottom w:val="0"/>
      <w:divBdr>
        <w:top w:val="none" w:sz="0" w:space="0" w:color="auto"/>
        <w:left w:val="none" w:sz="0" w:space="0" w:color="auto"/>
        <w:bottom w:val="none" w:sz="0" w:space="0" w:color="auto"/>
        <w:right w:val="none" w:sz="0" w:space="0" w:color="auto"/>
      </w:divBdr>
    </w:div>
    <w:div w:id="654770237">
      <w:bodyDiv w:val="1"/>
      <w:marLeft w:val="0"/>
      <w:marRight w:val="0"/>
      <w:marTop w:val="0"/>
      <w:marBottom w:val="0"/>
      <w:divBdr>
        <w:top w:val="none" w:sz="0" w:space="0" w:color="auto"/>
        <w:left w:val="none" w:sz="0" w:space="0" w:color="auto"/>
        <w:bottom w:val="none" w:sz="0" w:space="0" w:color="auto"/>
        <w:right w:val="none" w:sz="0" w:space="0" w:color="auto"/>
      </w:divBdr>
    </w:div>
    <w:div w:id="656812202">
      <w:bodyDiv w:val="1"/>
      <w:marLeft w:val="0"/>
      <w:marRight w:val="0"/>
      <w:marTop w:val="0"/>
      <w:marBottom w:val="0"/>
      <w:divBdr>
        <w:top w:val="none" w:sz="0" w:space="0" w:color="auto"/>
        <w:left w:val="none" w:sz="0" w:space="0" w:color="auto"/>
        <w:bottom w:val="none" w:sz="0" w:space="0" w:color="auto"/>
        <w:right w:val="none" w:sz="0" w:space="0" w:color="auto"/>
      </w:divBdr>
    </w:div>
    <w:div w:id="658121928">
      <w:bodyDiv w:val="1"/>
      <w:marLeft w:val="0"/>
      <w:marRight w:val="0"/>
      <w:marTop w:val="0"/>
      <w:marBottom w:val="0"/>
      <w:divBdr>
        <w:top w:val="none" w:sz="0" w:space="0" w:color="auto"/>
        <w:left w:val="none" w:sz="0" w:space="0" w:color="auto"/>
        <w:bottom w:val="none" w:sz="0" w:space="0" w:color="auto"/>
        <w:right w:val="none" w:sz="0" w:space="0" w:color="auto"/>
      </w:divBdr>
    </w:div>
    <w:div w:id="661811370">
      <w:bodyDiv w:val="1"/>
      <w:marLeft w:val="0"/>
      <w:marRight w:val="0"/>
      <w:marTop w:val="0"/>
      <w:marBottom w:val="0"/>
      <w:divBdr>
        <w:top w:val="none" w:sz="0" w:space="0" w:color="auto"/>
        <w:left w:val="none" w:sz="0" w:space="0" w:color="auto"/>
        <w:bottom w:val="none" w:sz="0" w:space="0" w:color="auto"/>
        <w:right w:val="none" w:sz="0" w:space="0" w:color="auto"/>
      </w:divBdr>
    </w:div>
    <w:div w:id="663555856">
      <w:bodyDiv w:val="1"/>
      <w:marLeft w:val="0"/>
      <w:marRight w:val="0"/>
      <w:marTop w:val="0"/>
      <w:marBottom w:val="0"/>
      <w:divBdr>
        <w:top w:val="none" w:sz="0" w:space="0" w:color="auto"/>
        <w:left w:val="none" w:sz="0" w:space="0" w:color="auto"/>
        <w:bottom w:val="none" w:sz="0" w:space="0" w:color="auto"/>
        <w:right w:val="none" w:sz="0" w:space="0" w:color="auto"/>
      </w:divBdr>
    </w:div>
    <w:div w:id="666716300">
      <w:bodyDiv w:val="1"/>
      <w:marLeft w:val="0"/>
      <w:marRight w:val="0"/>
      <w:marTop w:val="0"/>
      <w:marBottom w:val="0"/>
      <w:divBdr>
        <w:top w:val="none" w:sz="0" w:space="0" w:color="auto"/>
        <w:left w:val="none" w:sz="0" w:space="0" w:color="auto"/>
        <w:bottom w:val="none" w:sz="0" w:space="0" w:color="auto"/>
        <w:right w:val="none" w:sz="0" w:space="0" w:color="auto"/>
      </w:divBdr>
    </w:div>
    <w:div w:id="667288763">
      <w:bodyDiv w:val="1"/>
      <w:marLeft w:val="0"/>
      <w:marRight w:val="0"/>
      <w:marTop w:val="0"/>
      <w:marBottom w:val="0"/>
      <w:divBdr>
        <w:top w:val="none" w:sz="0" w:space="0" w:color="auto"/>
        <w:left w:val="none" w:sz="0" w:space="0" w:color="auto"/>
        <w:bottom w:val="none" w:sz="0" w:space="0" w:color="auto"/>
        <w:right w:val="none" w:sz="0" w:space="0" w:color="auto"/>
      </w:divBdr>
    </w:div>
    <w:div w:id="668556924">
      <w:bodyDiv w:val="1"/>
      <w:marLeft w:val="0"/>
      <w:marRight w:val="0"/>
      <w:marTop w:val="0"/>
      <w:marBottom w:val="0"/>
      <w:divBdr>
        <w:top w:val="none" w:sz="0" w:space="0" w:color="auto"/>
        <w:left w:val="none" w:sz="0" w:space="0" w:color="auto"/>
        <w:bottom w:val="none" w:sz="0" w:space="0" w:color="auto"/>
        <w:right w:val="none" w:sz="0" w:space="0" w:color="auto"/>
      </w:divBdr>
    </w:div>
    <w:div w:id="673531579">
      <w:bodyDiv w:val="1"/>
      <w:marLeft w:val="0"/>
      <w:marRight w:val="0"/>
      <w:marTop w:val="0"/>
      <w:marBottom w:val="0"/>
      <w:divBdr>
        <w:top w:val="none" w:sz="0" w:space="0" w:color="auto"/>
        <w:left w:val="none" w:sz="0" w:space="0" w:color="auto"/>
        <w:bottom w:val="none" w:sz="0" w:space="0" w:color="auto"/>
        <w:right w:val="none" w:sz="0" w:space="0" w:color="auto"/>
      </w:divBdr>
    </w:div>
    <w:div w:id="676463434">
      <w:bodyDiv w:val="1"/>
      <w:marLeft w:val="0"/>
      <w:marRight w:val="0"/>
      <w:marTop w:val="0"/>
      <w:marBottom w:val="0"/>
      <w:divBdr>
        <w:top w:val="none" w:sz="0" w:space="0" w:color="auto"/>
        <w:left w:val="none" w:sz="0" w:space="0" w:color="auto"/>
        <w:bottom w:val="none" w:sz="0" w:space="0" w:color="auto"/>
        <w:right w:val="none" w:sz="0" w:space="0" w:color="auto"/>
      </w:divBdr>
    </w:div>
    <w:div w:id="677463426">
      <w:bodyDiv w:val="1"/>
      <w:marLeft w:val="0"/>
      <w:marRight w:val="0"/>
      <w:marTop w:val="0"/>
      <w:marBottom w:val="0"/>
      <w:divBdr>
        <w:top w:val="none" w:sz="0" w:space="0" w:color="auto"/>
        <w:left w:val="none" w:sz="0" w:space="0" w:color="auto"/>
        <w:bottom w:val="none" w:sz="0" w:space="0" w:color="auto"/>
        <w:right w:val="none" w:sz="0" w:space="0" w:color="auto"/>
      </w:divBdr>
    </w:div>
    <w:div w:id="677584143">
      <w:bodyDiv w:val="1"/>
      <w:marLeft w:val="0"/>
      <w:marRight w:val="0"/>
      <w:marTop w:val="0"/>
      <w:marBottom w:val="0"/>
      <w:divBdr>
        <w:top w:val="none" w:sz="0" w:space="0" w:color="auto"/>
        <w:left w:val="none" w:sz="0" w:space="0" w:color="auto"/>
        <w:bottom w:val="none" w:sz="0" w:space="0" w:color="auto"/>
        <w:right w:val="none" w:sz="0" w:space="0" w:color="auto"/>
      </w:divBdr>
    </w:div>
    <w:div w:id="679356079">
      <w:bodyDiv w:val="1"/>
      <w:marLeft w:val="0"/>
      <w:marRight w:val="0"/>
      <w:marTop w:val="0"/>
      <w:marBottom w:val="0"/>
      <w:divBdr>
        <w:top w:val="none" w:sz="0" w:space="0" w:color="auto"/>
        <w:left w:val="none" w:sz="0" w:space="0" w:color="auto"/>
        <w:bottom w:val="none" w:sz="0" w:space="0" w:color="auto"/>
        <w:right w:val="none" w:sz="0" w:space="0" w:color="auto"/>
      </w:divBdr>
    </w:div>
    <w:div w:id="679427943">
      <w:bodyDiv w:val="1"/>
      <w:marLeft w:val="0"/>
      <w:marRight w:val="0"/>
      <w:marTop w:val="0"/>
      <w:marBottom w:val="0"/>
      <w:divBdr>
        <w:top w:val="none" w:sz="0" w:space="0" w:color="auto"/>
        <w:left w:val="none" w:sz="0" w:space="0" w:color="auto"/>
        <w:bottom w:val="none" w:sz="0" w:space="0" w:color="auto"/>
        <w:right w:val="none" w:sz="0" w:space="0" w:color="auto"/>
      </w:divBdr>
    </w:div>
    <w:div w:id="680474793">
      <w:bodyDiv w:val="1"/>
      <w:marLeft w:val="0"/>
      <w:marRight w:val="0"/>
      <w:marTop w:val="0"/>
      <w:marBottom w:val="0"/>
      <w:divBdr>
        <w:top w:val="none" w:sz="0" w:space="0" w:color="auto"/>
        <w:left w:val="none" w:sz="0" w:space="0" w:color="auto"/>
        <w:bottom w:val="none" w:sz="0" w:space="0" w:color="auto"/>
        <w:right w:val="none" w:sz="0" w:space="0" w:color="auto"/>
      </w:divBdr>
    </w:div>
    <w:div w:id="680937105">
      <w:bodyDiv w:val="1"/>
      <w:marLeft w:val="0"/>
      <w:marRight w:val="0"/>
      <w:marTop w:val="0"/>
      <w:marBottom w:val="0"/>
      <w:divBdr>
        <w:top w:val="none" w:sz="0" w:space="0" w:color="auto"/>
        <w:left w:val="none" w:sz="0" w:space="0" w:color="auto"/>
        <w:bottom w:val="none" w:sz="0" w:space="0" w:color="auto"/>
        <w:right w:val="none" w:sz="0" w:space="0" w:color="auto"/>
      </w:divBdr>
    </w:div>
    <w:div w:id="682316111">
      <w:bodyDiv w:val="1"/>
      <w:marLeft w:val="0"/>
      <w:marRight w:val="0"/>
      <w:marTop w:val="0"/>
      <w:marBottom w:val="0"/>
      <w:divBdr>
        <w:top w:val="none" w:sz="0" w:space="0" w:color="auto"/>
        <w:left w:val="none" w:sz="0" w:space="0" w:color="auto"/>
        <w:bottom w:val="none" w:sz="0" w:space="0" w:color="auto"/>
        <w:right w:val="none" w:sz="0" w:space="0" w:color="auto"/>
      </w:divBdr>
    </w:div>
    <w:div w:id="683900198">
      <w:bodyDiv w:val="1"/>
      <w:marLeft w:val="0"/>
      <w:marRight w:val="0"/>
      <w:marTop w:val="0"/>
      <w:marBottom w:val="0"/>
      <w:divBdr>
        <w:top w:val="none" w:sz="0" w:space="0" w:color="auto"/>
        <w:left w:val="none" w:sz="0" w:space="0" w:color="auto"/>
        <w:bottom w:val="none" w:sz="0" w:space="0" w:color="auto"/>
        <w:right w:val="none" w:sz="0" w:space="0" w:color="auto"/>
      </w:divBdr>
    </w:div>
    <w:div w:id="689182806">
      <w:bodyDiv w:val="1"/>
      <w:marLeft w:val="0"/>
      <w:marRight w:val="0"/>
      <w:marTop w:val="0"/>
      <w:marBottom w:val="0"/>
      <w:divBdr>
        <w:top w:val="none" w:sz="0" w:space="0" w:color="auto"/>
        <w:left w:val="none" w:sz="0" w:space="0" w:color="auto"/>
        <w:bottom w:val="none" w:sz="0" w:space="0" w:color="auto"/>
        <w:right w:val="none" w:sz="0" w:space="0" w:color="auto"/>
      </w:divBdr>
    </w:div>
    <w:div w:id="692614512">
      <w:bodyDiv w:val="1"/>
      <w:marLeft w:val="0"/>
      <w:marRight w:val="0"/>
      <w:marTop w:val="0"/>
      <w:marBottom w:val="0"/>
      <w:divBdr>
        <w:top w:val="none" w:sz="0" w:space="0" w:color="auto"/>
        <w:left w:val="none" w:sz="0" w:space="0" w:color="auto"/>
        <w:bottom w:val="none" w:sz="0" w:space="0" w:color="auto"/>
        <w:right w:val="none" w:sz="0" w:space="0" w:color="auto"/>
      </w:divBdr>
    </w:div>
    <w:div w:id="692924348">
      <w:bodyDiv w:val="1"/>
      <w:marLeft w:val="0"/>
      <w:marRight w:val="0"/>
      <w:marTop w:val="0"/>
      <w:marBottom w:val="0"/>
      <w:divBdr>
        <w:top w:val="none" w:sz="0" w:space="0" w:color="auto"/>
        <w:left w:val="none" w:sz="0" w:space="0" w:color="auto"/>
        <w:bottom w:val="none" w:sz="0" w:space="0" w:color="auto"/>
        <w:right w:val="none" w:sz="0" w:space="0" w:color="auto"/>
      </w:divBdr>
    </w:div>
    <w:div w:id="693771499">
      <w:bodyDiv w:val="1"/>
      <w:marLeft w:val="0"/>
      <w:marRight w:val="0"/>
      <w:marTop w:val="0"/>
      <w:marBottom w:val="0"/>
      <w:divBdr>
        <w:top w:val="none" w:sz="0" w:space="0" w:color="auto"/>
        <w:left w:val="none" w:sz="0" w:space="0" w:color="auto"/>
        <w:bottom w:val="none" w:sz="0" w:space="0" w:color="auto"/>
        <w:right w:val="none" w:sz="0" w:space="0" w:color="auto"/>
      </w:divBdr>
    </w:div>
    <w:div w:id="701175704">
      <w:bodyDiv w:val="1"/>
      <w:marLeft w:val="0"/>
      <w:marRight w:val="0"/>
      <w:marTop w:val="0"/>
      <w:marBottom w:val="0"/>
      <w:divBdr>
        <w:top w:val="none" w:sz="0" w:space="0" w:color="auto"/>
        <w:left w:val="none" w:sz="0" w:space="0" w:color="auto"/>
        <w:bottom w:val="none" w:sz="0" w:space="0" w:color="auto"/>
        <w:right w:val="none" w:sz="0" w:space="0" w:color="auto"/>
      </w:divBdr>
    </w:div>
    <w:div w:id="702485182">
      <w:bodyDiv w:val="1"/>
      <w:marLeft w:val="0"/>
      <w:marRight w:val="0"/>
      <w:marTop w:val="0"/>
      <w:marBottom w:val="0"/>
      <w:divBdr>
        <w:top w:val="none" w:sz="0" w:space="0" w:color="auto"/>
        <w:left w:val="none" w:sz="0" w:space="0" w:color="auto"/>
        <w:bottom w:val="none" w:sz="0" w:space="0" w:color="auto"/>
        <w:right w:val="none" w:sz="0" w:space="0" w:color="auto"/>
      </w:divBdr>
    </w:div>
    <w:div w:id="703410256">
      <w:bodyDiv w:val="1"/>
      <w:marLeft w:val="0"/>
      <w:marRight w:val="0"/>
      <w:marTop w:val="0"/>
      <w:marBottom w:val="0"/>
      <w:divBdr>
        <w:top w:val="none" w:sz="0" w:space="0" w:color="auto"/>
        <w:left w:val="none" w:sz="0" w:space="0" w:color="auto"/>
        <w:bottom w:val="none" w:sz="0" w:space="0" w:color="auto"/>
        <w:right w:val="none" w:sz="0" w:space="0" w:color="auto"/>
      </w:divBdr>
    </w:div>
    <w:div w:id="710689377">
      <w:bodyDiv w:val="1"/>
      <w:marLeft w:val="0"/>
      <w:marRight w:val="0"/>
      <w:marTop w:val="0"/>
      <w:marBottom w:val="0"/>
      <w:divBdr>
        <w:top w:val="none" w:sz="0" w:space="0" w:color="auto"/>
        <w:left w:val="none" w:sz="0" w:space="0" w:color="auto"/>
        <w:bottom w:val="none" w:sz="0" w:space="0" w:color="auto"/>
        <w:right w:val="none" w:sz="0" w:space="0" w:color="auto"/>
      </w:divBdr>
    </w:div>
    <w:div w:id="711225751">
      <w:bodyDiv w:val="1"/>
      <w:marLeft w:val="0"/>
      <w:marRight w:val="0"/>
      <w:marTop w:val="0"/>
      <w:marBottom w:val="0"/>
      <w:divBdr>
        <w:top w:val="none" w:sz="0" w:space="0" w:color="auto"/>
        <w:left w:val="none" w:sz="0" w:space="0" w:color="auto"/>
        <w:bottom w:val="none" w:sz="0" w:space="0" w:color="auto"/>
        <w:right w:val="none" w:sz="0" w:space="0" w:color="auto"/>
      </w:divBdr>
    </w:div>
    <w:div w:id="711349573">
      <w:bodyDiv w:val="1"/>
      <w:marLeft w:val="0"/>
      <w:marRight w:val="0"/>
      <w:marTop w:val="0"/>
      <w:marBottom w:val="0"/>
      <w:divBdr>
        <w:top w:val="none" w:sz="0" w:space="0" w:color="auto"/>
        <w:left w:val="none" w:sz="0" w:space="0" w:color="auto"/>
        <w:bottom w:val="none" w:sz="0" w:space="0" w:color="auto"/>
        <w:right w:val="none" w:sz="0" w:space="0" w:color="auto"/>
      </w:divBdr>
    </w:div>
    <w:div w:id="714811089">
      <w:bodyDiv w:val="1"/>
      <w:marLeft w:val="0"/>
      <w:marRight w:val="0"/>
      <w:marTop w:val="0"/>
      <w:marBottom w:val="0"/>
      <w:divBdr>
        <w:top w:val="none" w:sz="0" w:space="0" w:color="auto"/>
        <w:left w:val="none" w:sz="0" w:space="0" w:color="auto"/>
        <w:bottom w:val="none" w:sz="0" w:space="0" w:color="auto"/>
        <w:right w:val="none" w:sz="0" w:space="0" w:color="auto"/>
      </w:divBdr>
    </w:div>
    <w:div w:id="715275424">
      <w:bodyDiv w:val="1"/>
      <w:marLeft w:val="0"/>
      <w:marRight w:val="0"/>
      <w:marTop w:val="0"/>
      <w:marBottom w:val="0"/>
      <w:divBdr>
        <w:top w:val="none" w:sz="0" w:space="0" w:color="auto"/>
        <w:left w:val="none" w:sz="0" w:space="0" w:color="auto"/>
        <w:bottom w:val="none" w:sz="0" w:space="0" w:color="auto"/>
        <w:right w:val="none" w:sz="0" w:space="0" w:color="auto"/>
      </w:divBdr>
    </w:div>
    <w:div w:id="719398665">
      <w:bodyDiv w:val="1"/>
      <w:marLeft w:val="0"/>
      <w:marRight w:val="0"/>
      <w:marTop w:val="0"/>
      <w:marBottom w:val="0"/>
      <w:divBdr>
        <w:top w:val="none" w:sz="0" w:space="0" w:color="auto"/>
        <w:left w:val="none" w:sz="0" w:space="0" w:color="auto"/>
        <w:bottom w:val="none" w:sz="0" w:space="0" w:color="auto"/>
        <w:right w:val="none" w:sz="0" w:space="0" w:color="auto"/>
      </w:divBdr>
    </w:div>
    <w:div w:id="719936343">
      <w:bodyDiv w:val="1"/>
      <w:marLeft w:val="0"/>
      <w:marRight w:val="0"/>
      <w:marTop w:val="0"/>
      <w:marBottom w:val="0"/>
      <w:divBdr>
        <w:top w:val="none" w:sz="0" w:space="0" w:color="auto"/>
        <w:left w:val="none" w:sz="0" w:space="0" w:color="auto"/>
        <w:bottom w:val="none" w:sz="0" w:space="0" w:color="auto"/>
        <w:right w:val="none" w:sz="0" w:space="0" w:color="auto"/>
      </w:divBdr>
    </w:div>
    <w:div w:id="722480395">
      <w:bodyDiv w:val="1"/>
      <w:marLeft w:val="0"/>
      <w:marRight w:val="0"/>
      <w:marTop w:val="0"/>
      <w:marBottom w:val="0"/>
      <w:divBdr>
        <w:top w:val="none" w:sz="0" w:space="0" w:color="auto"/>
        <w:left w:val="none" w:sz="0" w:space="0" w:color="auto"/>
        <w:bottom w:val="none" w:sz="0" w:space="0" w:color="auto"/>
        <w:right w:val="none" w:sz="0" w:space="0" w:color="auto"/>
      </w:divBdr>
    </w:div>
    <w:div w:id="730418939">
      <w:bodyDiv w:val="1"/>
      <w:marLeft w:val="0"/>
      <w:marRight w:val="0"/>
      <w:marTop w:val="0"/>
      <w:marBottom w:val="0"/>
      <w:divBdr>
        <w:top w:val="none" w:sz="0" w:space="0" w:color="auto"/>
        <w:left w:val="none" w:sz="0" w:space="0" w:color="auto"/>
        <w:bottom w:val="none" w:sz="0" w:space="0" w:color="auto"/>
        <w:right w:val="none" w:sz="0" w:space="0" w:color="auto"/>
      </w:divBdr>
    </w:div>
    <w:div w:id="736588669">
      <w:bodyDiv w:val="1"/>
      <w:marLeft w:val="0"/>
      <w:marRight w:val="0"/>
      <w:marTop w:val="0"/>
      <w:marBottom w:val="0"/>
      <w:divBdr>
        <w:top w:val="none" w:sz="0" w:space="0" w:color="auto"/>
        <w:left w:val="none" w:sz="0" w:space="0" w:color="auto"/>
        <w:bottom w:val="none" w:sz="0" w:space="0" w:color="auto"/>
        <w:right w:val="none" w:sz="0" w:space="0" w:color="auto"/>
      </w:divBdr>
    </w:div>
    <w:div w:id="739713822">
      <w:bodyDiv w:val="1"/>
      <w:marLeft w:val="0"/>
      <w:marRight w:val="0"/>
      <w:marTop w:val="0"/>
      <w:marBottom w:val="0"/>
      <w:divBdr>
        <w:top w:val="none" w:sz="0" w:space="0" w:color="auto"/>
        <w:left w:val="none" w:sz="0" w:space="0" w:color="auto"/>
        <w:bottom w:val="none" w:sz="0" w:space="0" w:color="auto"/>
        <w:right w:val="none" w:sz="0" w:space="0" w:color="auto"/>
      </w:divBdr>
    </w:div>
    <w:div w:id="743180621">
      <w:bodyDiv w:val="1"/>
      <w:marLeft w:val="0"/>
      <w:marRight w:val="0"/>
      <w:marTop w:val="0"/>
      <w:marBottom w:val="0"/>
      <w:divBdr>
        <w:top w:val="none" w:sz="0" w:space="0" w:color="auto"/>
        <w:left w:val="none" w:sz="0" w:space="0" w:color="auto"/>
        <w:bottom w:val="none" w:sz="0" w:space="0" w:color="auto"/>
        <w:right w:val="none" w:sz="0" w:space="0" w:color="auto"/>
      </w:divBdr>
    </w:div>
    <w:div w:id="743723769">
      <w:bodyDiv w:val="1"/>
      <w:marLeft w:val="0"/>
      <w:marRight w:val="0"/>
      <w:marTop w:val="0"/>
      <w:marBottom w:val="0"/>
      <w:divBdr>
        <w:top w:val="none" w:sz="0" w:space="0" w:color="auto"/>
        <w:left w:val="none" w:sz="0" w:space="0" w:color="auto"/>
        <w:bottom w:val="none" w:sz="0" w:space="0" w:color="auto"/>
        <w:right w:val="none" w:sz="0" w:space="0" w:color="auto"/>
      </w:divBdr>
    </w:div>
    <w:div w:id="756095455">
      <w:bodyDiv w:val="1"/>
      <w:marLeft w:val="0"/>
      <w:marRight w:val="0"/>
      <w:marTop w:val="0"/>
      <w:marBottom w:val="0"/>
      <w:divBdr>
        <w:top w:val="none" w:sz="0" w:space="0" w:color="auto"/>
        <w:left w:val="none" w:sz="0" w:space="0" w:color="auto"/>
        <w:bottom w:val="none" w:sz="0" w:space="0" w:color="auto"/>
        <w:right w:val="none" w:sz="0" w:space="0" w:color="auto"/>
      </w:divBdr>
    </w:div>
    <w:div w:id="758480470">
      <w:bodyDiv w:val="1"/>
      <w:marLeft w:val="0"/>
      <w:marRight w:val="0"/>
      <w:marTop w:val="0"/>
      <w:marBottom w:val="0"/>
      <w:divBdr>
        <w:top w:val="none" w:sz="0" w:space="0" w:color="auto"/>
        <w:left w:val="none" w:sz="0" w:space="0" w:color="auto"/>
        <w:bottom w:val="none" w:sz="0" w:space="0" w:color="auto"/>
        <w:right w:val="none" w:sz="0" w:space="0" w:color="auto"/>
      </w:divBdr>
    </w:div>
    <w:div w:id="759135174">
      <w:bodyDiv w:val="1"/>
      <w:marLeft w:val="0"/>
      <w:marRight w:val="0"/>
      <w:marTop w:val="0"/>
      <w:marBottom w:val="0"/>
      <w:divBdr>
        <w:top w:val="none" w:sz="0" w:space="0" w:color="auto"/>
        <w:left w:val="none" w:sz="0" w:space="0" w:color="auto"/>
        <w:bottom w:val="none" w:sz="0" w:space="0" w:color="auto"/>
        <w:right w:val="none" w:sz="0" w:space="0" w:color="auto"/>
      </w:divBdr>
    </w:div>
    <w:div w:id="761947440">
      <w:bodyDiv w:val="1"/>
      <w:marLeft w:val="0"/>
      <w:marRight w:val="0"/>
      <w:marTop w:val="0"/>
      <w:marBottom w:val="0"/>
      <w:divBdr>
        <w:top w:val="none" w:sz="0" w:space="0" w:color="auto"/>
        <w:left w:val="none" w:sz="0" w:space="0" w:color="auto"/>
        <w:bottom w:val="none" w:sz="0" w:space="0" w:color="auto"/>
        <w:right w:val="none" w:sz="0" w:space="0" w:color="auto"/>
      </w:divBdr>
    </w:div>
    <w:div w:id="763064424">
      <w:bodyDiv w:val="1"/>
      <w:marLeft w:val="0"/>
      <w:marRight w:val="0"/>
      <w:marTop w:val="0"/>
      <w:marBottom w:val="0"/>
      <w:divBdr>
        <w:top w:val="none" w:sz="0" w:space="0" w:color="auto"/>
        <w:left w:val="none" w:sz="0" w:space="0" w:color="auto"/>
        <w:bottom w:val="none" w:sz="0" w:space="0" w:color="auto"/>
        <w:right w:val="none" w:sz="0" w:space="0" w:color="auto"/>
      </w:divBdr>
    </w:div>
    <w:div w:id="766003239">
      <w:bodyDiv w:val="1"/>
      <w:marLeft w:val="0"/>
      <w:marRight w:val="0"/>
      <w:marTop w:val="0"/>
      <w:marBottom w:val="0"/>
      <w:divBdr>
        <w:top w:val="none" w:sz="0" w:space="0" w:color="auto"/>
        <w:left w:val="none" w:sz="0" w:space="0" w:color="auto"/>
        <w:bottom w:val="none" w:sz="0" w:space="0" w:color="auto"/>
        <w:right w:val="none" w:sz="0" w:space="0" w:color="auto"/>
      </w:divBdr>
    </w:div>
    <w:div w:id="766147901">
      <w:bodyDiv w:val="1"/>
      <w:marLeft w:val="0"/>
      <w:marRight w:val="0"/>
      <w:marTop w:val="0"/>
      <w:marBottom w:val="0"/>
      <w:divBdr>
        <w:top w:val="none" w:sz="0" w:space="0" w:color="auto"/>
        <w:left w:val="none" w:sz="0" w:space="0" w:color="auto"/>
        <w:bottom w:val="none" w:sz="0" w:space="0" w:color="auto"/>
        <w:right w:val="none" w:sz="0" w:space="0" w:color="auto"/>
      </w:divBdr>
    </w:div>
    <w:div w:id="769084199">
      <w:bodyDiv w:val="1"/>
      <w:marLeft w:val="0"/>
      <w:marRight w:val="0"/>
      <w:marTop w:val="0"/>
      <w:marBottom w:val="0"/>
      <w:divBdr>
        <w:top w:val="none" w:sz="0" w:space="0" w:color="auto"/>
        <w:left w:val="none" w:sz="0" w:space="0" w:color="auto"/>
        <w:bottom w:val="none" w:sz="0" w:space="0" w:color="auto"/>
        <w:right w:val="none" w:sz="0" w:space="0" w:color="auto"/>
      </w:divBdr>
    </w:div>
    <w:div w:id="771097513">
      <w:bodyDiv w:val="1"/>
      <w:marLeft w:val="0"/>
      <w:marRight w:val="0"/>
      <w:marTop w:val="0"/>
      <w:marBottom w:val="0"/>
      <w:divBdr>
        <w:top w:val="none" w:sz="0" w:space="0" w:color="auto"/>
        <w:left w:val="none" w:sz="0" w:space="0" w:color="auto"/>
        <w:bottom w:val="none" w:sz="0" w:space="0" w:color="auto"/>
        <w:right w:val="none" w:sz="0" w:space="0" w:color="auto"/>
      </w:divBdr>
    </w:div>
    <w:div w:id="775170917">
      <w:bodyDiv w:val="1"/>
      <w:marLeft w:val="0"/>
      <w:marRight w:val="0"/>
      <w:marTop w:val="0"/>
      <w:marBottom w:val="0"/>
      <w:divBdr>
        <w:top w:val="none" w:sz="0" w:space="0" w:color="auto"/>
        <w:left w:val="none" w:sz="0" w:space="0" w:color="auto"/>
        <w:bottom w:val="none" w:sz="0" w:space="0" w:color="auto"/>
        <w:right w:val="none" w:sz="0" w:space="0" w:color="auto"/>
      </w:divBdr>
    </w:div>
    <w:div w:id="776095671">
      <w:bodyDiv w:val="1"/>
      <w:marLeft w:val="0"/>
      <w:marRight w:val="0"/>
      <w:marTop w:val="0"/>
      <w:marBottom w:val="0"/>
      <w:divBdr>
        <w:top w:val="none" w:sz="0" w:space="0" w:color="auto"/>
        <w:left w:val="none" w:sz="0" w:space="0" w:color="auto"/>
        <w:bottom w:val="none" w:sz="0" w:space="0" w:color="auto"/>
        <w:right w:val="none" w:sz="0" w:space="0" w:color="auto"/>
      </w:divBdr>
    </w:div>
    <w:div w:id="782463347">
      <w:bodyDiv w:val="1"/>
      <w:marLeft w:val="0"/>
      <w:marRight w:val="0"/>
      <w:marTop w:val="0"/>
      <w:marBottom w:val="0"/>
      <w:divBdr>
        <w:top w:val="none" w:sz="0" w:space="0" w:color="auto"/>
        <w:left w:val="none" w:sz="0" w:space="0" w:color="auto"/>
        <w:bottom w:val="none" w:sz="0" w:space="0" w:color="auto"/>
        <w:right w:val="none" w:sz="0" w:space="0" w:color="auto"/>
      </w:divBdr>
    </w:div>
    <w:div w:id="782500200">
      <w:bodyDiv w:val="1"/>
      <w:marLeft w:val="0"/>
      <w:marRight w:val="0"/>
      <w:marTop w:val="0"/>
      <w:marBottom w:val="0"/>
      <w:divBdr>
        <w:top w:val="none" w:sz="0" w:space="0" w:color="auto"/>
        <w:left w:val="none" w:sz="0" w:space="0" w:color="auto"/>
        <w:bottom w:val="none" w:sz="0" w:space="0" w:color="auto"/>
        <w:right w:val="none" w:sz="0" w:space="0" w:color="auto"/>
      </w:divBdr>
    </w:div>
    <w:div w:id="785004703">
      <w:bodyDiv w:val="1"/>
      <w:marLeft w:val="0"/>
      <w:marRight w:val="0"/>
      <w:marTop w:val="0"/>
      <w:marBottom w:val="0"/>
      <w:divBdr>
        <w:top w:val="none" w:sz="0" w:space="0" w:color="auto"/>
        <w:left w:val="none" w:sz="0" w:space="0" w:color="auto"/>
        <w:bottom w:val="none" w:sz="0" w:space="0" w:color="auto"/>
        <w:right w:val="none" w:sz="0" w:space="0" w:color="auto"/>
      </w:divBdr>
    </w:div>
    <w:div w:id="787698716">
      <w:bodyDiv w:val="1"/>
      <w:marLeft w:val="0"/>
      <w:marRight w:val="0"/>
      <w:marTop w:val="0"/>
      <w:marBottom w:val="0"/>
      <w:divBdr>
        <w:top w:val="none" w:sz="0" w:space="0" w:color="auto"/>
        <w:left w:val="none" w:sz="0" w:space="0" w:color="auto"/>
        <w:bottom w:val="none" w:sz="0" w:space="0" w:color="auto"/>
        <w:right w:val="none" w:sz="0" w:space="0" w:color="auto"/>
      </w:divBdr>
    </w:div>
    <w:div w:id="789708887">
      <w:bodyDiv w:val="1"/>
      <w:marLeft w:val="0"/>
      <w:marRight w:val="0"/>
      <w:marTop w:val="0"/>
      <w:marBottom w:val="0"/>
      <w:divBdr>
        <w:top w:val="none" w:sz="0" w:space="0" w:color="auto"/>
        <w:left w:val="none" w:sz="0" w:space="0" w:color="auto"/>
        <w:bottom w:val="none" w:sz="0" w:space="0" w:color="auto"/>
        <w:right w:val="none" w:sz="0" w:space="0" w:color="auto"/>
      </w:divBdr>
    </w:div>
    <w:div w:id="797799801">
      <w:bodyDiv w:val="1"/>
      <w:marLeft w:val="0"/>
      <w:marRight w:val="0"/>
      <w:marTop w:val="0"/>
      <w:marBottom w:val="0"/>
      <w:divBdr>
        <w:top w:val="none" w:sz="0" w:space="0" w:color="auto"/>
        <w:left w:val="none" w:sz="0" w:space="0" w:color="auto"/>
        <w:bottom w:val="none" w:sz="0" w:space="0" w:color="auto"/>
        <w:right w:val="none" w:sz="0" w:space="0" w:color="auto"/>
      </w:divBdr>
    </w:div>
    <w:div w:id="803085099">
      <w:bodyDiv w:val="1"/>
      <w:marLeft w:val="0"/>
      <w:marRight w:val="0"/>
      <w:marTop w:val="0"/>
      <w:marBottom w:val="0"/>
      <w:divBdr>
        <w:top w:val="none" w:sz="0" w:space="0" w:color="auto"/>
        <w:left w:val="none" w:sz="0" w:space="0" w:color="auto"/>
        <w:bottom w:val="none" w:sz="0" w:space="0" w:color="auto"/>
        <w:right w:val="none" w:sz="0" w:space="0" w:color="auto"/>
      </w:divBdr>
    </w:div>
    <w:div w:id="804199227">
      <w:bodyDiv w:val="1"/>
      <w:marLeft w:val="0"/>
      <w:marRight w:val="0"/>
      <w:marTop w:val="0"/>
      <w:marBottom w:val="0"/>
      <w:divBdr>
        <w:top w:val="none" w:sz="0" w:space="0" w:color="auto"/>
        <w:left w:val="none" w:sz="0" w:space="0" w:color="auto"/>
        <w:bottom w:val="none" w:sz="0" w:space="0" w:color="auto"/>
        <w:right w:val="none" w:sz="0" w:space="0" w:color="auto"/>
      </w:divBdr>
    </w:div>
    <w:div w:id="804349246">
      <w:bodyDiv w:val="1"/>
      <w:marLeft w:val="0"/>
      <w:marRight w:val="0"/>
      <w:marTop w:val="0"/>
      <w:marBottom w:val="0"/>
      <w:divBdr>
        <w:top w:val="none" w:sz="0" w:space="0" w:color="auto"/>
        <w:left w:val="none" w:sz="0" w:space="0" w:color="auto"/>
        <w:bottom w:val="none" w:sz="0" w:space="0" w:color="auto"/>
        <w:right w:val="none" w:sz="0" w:space="0" w:color="auto"/>
      </w:divBdr>
    </w:div>
    <w:div w:id="807631357">
      <w:bodyDiv w:val="1"/>
      <w:marLeft w:val="0"/>
      <w:marRight w:val="0"/>
      <w:marTop w:val="0"/>
      <w:marBottom w:val="0"/>
      <w:divBdr>
        <w:top w:val="none" w:sz="0" w:space="0" w:color="auto"/>
        <w:left w:val="none" w:sz="0" w:space="0" w:color="auto"/>
        <w:bottom w:val="none" w:sz="0" w:space="0" w:color="auto"/>
        <w:right w:val="none" w:sz="0" w:space="0" w:color="auto"/>
      </w:divBdr>
    </w:div>
    <w:div w:id="810027473">
      <w:bodyDiv w:val="1"/>
      <w:marLeft w:val="0"/>
      <w:marRight w:val="0"/>
      <w:marTop w:val="0"/>
      <w:marBottom w:val="0"/>
      <w:divBdr>
        <w:top w:val="none" w:sz="0" w:space="0" w:color="auto"/>
        <w:left w:val="none" w:sz="0" w:space="0" w:color="auto"/>
        <w:bottom w:val="none" w:sz="0" w:space="0" w:color="auto"/>
        <w:right w:val="none" w:sz="0" w:space="0" w:color="auto"/>
      </w:divBdr>
    </w:div>
    <w:div w:id="810631757">
      <w:bodyDiv w:val="1"/>
      <w:marLeft w:val="0"/>
      <w:marRight w:val="0"/>
      <w:marTop w:val="0"/>
      <w:marBottom w:val="0"/>
      <w:divBdr>
        <w:top w:val="none" w:sz="0" w:space="0" w:color="auto"/>
        <w:left w:val="none" w:sz="0" w:space="0" w:color="auto"/>
        <w:bottom w:val="none" w:sz="0" w:space="0" w:color="auto"/>
        <w:right w:val="none" w:sz="0" w:space="0" w:color="auto"/>
      </w:divBdr>
    </w:div>
    <w:div w:id="811630226">
      <w:bodyDiv w:val="1"/>
      <w:marLeft w:val="0"/>
      <w:marRight w:val="0"/>
      <w:marTop w:val="0"/>
      <w:marBottom w:val="0"/>
      <w:divBdr>
        <w:top w:val="none" w:sz="0" w:space="0" w:color="auto"/>
        <w:left w:val="none" w:sz="0" w:space="0" w:color="auto"/>
        <w:bottom w:val="none" w:sz="0" w:space="0" w:color="auto"/>
        <w:right w:val="none" w:sz="0" w:space="0" w:color="auto"/>
      </w:divBdr>
    </w:div>
    <w:div w:id="812018888">
      <w:bodyDiv w:val="1"/>
      <w:marLeft w:val="0"/>
      <w:marRight w:val="0"/>
      <w:marTop w:val="0"/>
      <w:marBottom w:val="0"/>
      <w:divBdr>
        <w:top w:val="none" w:sz="0" w:space="0" w:color="auto"/>
        <w:left w:val="none" w:sz="0" w:space="0" w:color="auto"/>
        <w:bottom w:val="none" w:sz="0" w:space="0" w:color="auto"/>
        <w:right w:val="none" w:sz="0" w:space="0" w:color="auto"/>
      </w:divBdr>
    </w:div>
    <w:div w:id="812989152">
      <w:bodyDiv w:val="1"/>
      <w:marLeft w:val="0"/>
      <w:marRight w:val="0"/>
      <w:marTop w:val="0"/>
      <w:marBottom w:val="0"/>
      <w:divBdr>
        <w:top w:val="none" w:sz="0" w:space="0" w:color="auto"/>
        <w:left w:val="none" w:sz="0" w:space="0" w:color="auto"/>
        <w:bottom w:val="none" w:sz="0" w:space="0" w:color="auto"/>
        <w:right w:val="none" w:sz="0" w:space="0" w:color="auto"/>
      </w:divBdr>
    </w:div>
    <w:div w:id="813375874">
      <w:bodyDiv w:val="1"/>
      <w:marLeft w:val="0"/>
      <w:marRight w:val="0"/>
      <w:marTop w:val="0"/>
      <w:marBottom w:val="0"/>
      <w:divBdr>
        <w:top w:val="none" w:sz="0" w:space="0" w:color="auto"/>
        <w:left w:val="none" w:sz="0" w:space="0" w:color="auto"/>
        <w:bottom w:val="none" w:sz="0" w:space="0" w:color="auto"/>
        <w:right w:val="none" w:sz="0" w:space="0" w:color="auto"/>
      </w:divBdr>
    </w:div>
    <w:div w:id="813377155">
      <w:bodyDiv w:val="1"/>
      <w:marLeft w:val="0"/>
      <w:marRight w:val="0"/>
      <w:marTop w:val="0"/>
      <w:marBottom w:val="0"/>
      <w:divBdr>
        <w:top w:val="none" w:sz="0" w:space="0" w:color="auto"/>
        <w:left w:val="none" w:sz="0" w:space="0" w:color="auto"/>
        <w:bottom w:val="none" w:sz="0" w:space="0" w:color="auto"/>
        <w:right w:val="none" w:sz="0" w:space="0" w:color="auto"/>
      </w:divBdr>
    </w:div>
    <w:div w:id="813914012">
      <w:bodyDiv w:val="1"/>
      <w:marLeft w:val="0"/>
      <w:marRight w:val="0"/>
      <w:marTop w:val="0"/>
      <w:marBottom w:val="0"/>
      <w:divBdr>
        <w:top w:val="none" w:sz="0" w:space="0" w:color="auto"/>
        <w:left w:val="none" w:sz="0" w:space="0" w:color="auto"/>
        <w:bottom w:val="none" w:sz="0" w:space="0" w:color="auto"/>
        <w:right w:val="none" w:sz="0" w:space="0" w:color="auto"/>
      </w:divBdr>
    </w:div>
    <w:div w:id="816453174">
      <w:bodyDiv w:val="1"/>
      <w:marLeft w:val="0"/>
      <w:marRight w:val="0"/>
      <w:marTop w:val="0"/>
      <w:marBottom w:val="0"/>
      <w:divBdr>
        <w:top w:val="none" w:sz="0" w:space="0" w:color="auto"/>
        <w:left w:val="none" w:sz="0" w:space="0" w:color="auto"/>
        <w:bottom w:val="none" w:sz="0" w:space="0" w:color="auto"/>
        <w:right w:val="none" w:sz="0" w:space="0" w:color="auto"/>
      </w:divBdr>
    </w:div>
    <w:div w:id="818112144">
      <w:bodyDiv w:val="1"/>
      <w:marLeft w:val="0"/>
      <w:marRight w:val="0"/>
      <w:marTop w:val="0"/>
      <w:marBottom w:val="0"/>
      <w:divBdr>
        <w:top w:val="none" w:sz="0" w:space="0" w:color="auto"/>
        <w:left w:val="none" w:sz="0" w:space="0" w:color="auto"/>
        <w:bottom w:val="none" w:sz="0" w:space="0" w:color="auto"/>
        <w:right w:val="none" w:sz="0" w:space="0" w:color="auto"/>
      </w:divBdr>
    </w:div>
    <w:div w:id="823736428">
      <w:bodyDiv w:val="1"/>
      <w:marLeft w:val="0"/>
      <w:marRight w:val="0"/>
      <w:marTop w:val="0"/>
      <w:marBottom w:val="0"/>
      <w:divBdr>
        <w:top w:val="none" w:sz="0" w:space="0" w:color="auto"/>
        <w:left w:val="none" w:sz="0" w:space="0" w:color="auto"/>
        <w:bottom w:val="none" w:sz="0" w:space="0" w:color="auto"/>
        <w:right w:val="none" w:sz="0" w:space="0" w:color="auto"/>
      </w:divBdr>
    </w:div>
    <w:div w:id="825710408">
      <w:bodyDiv w:val="1"/>
      <w:marLeft w:val="0"/>
      <w:marRight w:val="0"/>
      <w:marTop w:val="0"/>
      <w:marBottom w:val="0"/>
      <w:divBdr>
        <w:top w:val="none" w:sz="0" w:space="0" w:color="auto"/>
        <w:left w:val="none" w:sz="0" w:space="0" w:color="auto"/>
        <w:bottom w:val="none" w:sz="0" w:space="0" w:color="auto"/>
        <w:right w:val="none" w:sz="0" w:space="0" w:color="auto"/>
      </w:divBdr>
    </w:div>
    <w:div w:id="836118565">
      <w:bodyDiv w:val="1"/>
      <w:marLeft w:val="0"/>
      <w:marRight w:val="0"/>
      <w:marTop w:val="0"/>
      <w:marBottom w:val="0"/>
      <w:divBdr>
        <w:top w:val="none" w:sz="0" w:space="0" w:color="auto"/>
        <w:left w:val="none" w:sz="0" w:space="0" w:color="auto"/>
        <w:bottom w:val="none" w:sz="0" w:space="0" w:color="auto"/>
        <w:right w:val="none" w:sz="0" w:space="0" w:color="auto"/>
      </w:divBdr>
    </w:div>
    <w:div w:id="836388493">
      <w:bodyDiv w:val="1"/>
      <w:marLeft w:val="0"/>
      <w:marRight w:val="0"/>
      <w:marTop w:val="0"/>
      <w:marBottom w:val="0"/>
      <w:divBdr>
        <w:top w:val="none" w:sz="0" w:space="0" w:color="auto"/>
        <w:left w:val="none" w:sz="0" w:space="0" w:color="auto"/>
        <w:bottom w:val="none" w:sz="0" w:space="0" w:color="auto"/>
        <w:right w:val="none" w:sz="0" w:space="0" w:color="auto"/>
      </w:divBdr>
    </w:div>
    <w:div w:id="840510864">
      <w:bodyDiv w:val="1"/>
      <w:marLeft w:val="0"/>
      <w:marRight w:val="0"/>
      <w:marTop w:val="0"/>
      <w:marBottom w:val="0"/>
      <w:divBdr>
        <w:top w:val="none" w:sz="0" w:space="0" w:color="auto"/>
        <w:left w:val="none" w:sz="0" w:space="0" w:color="auto"/>
        <w:bottom w:val="none" w:sz="0" w:space="0" w:color="auto"/>
        <w:right w:val="none" w:sz="0" w:space="0" w:color="auto"/>
      </w:divBdr>
    </w:div>
    <w:div w:id="843781794">
      <w:bodyDiv w:val="1"/>
      <w:marLeft w:val="0"/>
      <w:marRight w:val="0"/>
      <w:marTop w:val="0"/>
      <w:marBottom w:val="0"/>
      <w:divBdr>
        <w:top w:val="none" w:sz="0" w:space="0" w:color="auto"/>
        <w:left w:val="none" w:sz="0" w:space="0" w:color="auto"/>
        <w:bottom w:val="none" w:sz="0" w:space="0" w:color="auto"/>
        <w:right w:val="none" w:sz="0" w:space="0" w:color="auto"/>
      </w:divBdr>
    </w:div>
    <w:div w:id="845755574">
      <w:bodyDiv w:val="1"/>
      <w:marLeft w:val="0"/>
      <w:marRight w:val="0"/>
      <w:marTop w:val="0"/>
      <w:marBottom w:val="0"/>
      <w:divBdr>
        <w:top w:val="none" w:sz="0" w:space="0" w:color="auto"/>
        <w:left w:val="none" w:sz="0" w:space="0" w:color="auto"/>
        <w:bottom w:val="none" w:sz="0" w:space="0" w:color="auto"/>
        <w:right w:val="none" w:sz="0" w:space="0" w:color="auto"/>
      </w:divBdr>
    </w:div>
    <w:div w:id="846022172">
      <w:bodyDiv w:val="1"/>
      <w:marLeft w:val="0"/>
      <w:marRight w:val="0"/>
      <w:marTop w:val="0"/>
      <w:marBottom w:val="0"/>
      <w:divBdr>
        <w:top w:val="none" w:sz="0" w:space="0" w:color="auto"/>
        <w:left w:val="none" w:sz="0" w:space="0" w:color="auto"/>
        <w:bottom w:val="none" w:sz="0" w:space="0" w:color="auto"/>
        <w:right w:val="none" w:sz="0" w:space="0" w:color="auto"/>
      </w:divBdr>
    </w:div>
    <w:div w:id="850265065">
      <w:bodyDiv w:val="1"/>
      <w:marLeft w:val="0"/>
      <w:marRight w:val="0"/>
      <w:marTop w:val="0"/>
      <w:marBottom w:val="0"/>
      <w:divBdr>
        <w:top w:val="none" w:sz="0" w:space="0" w:color="auto"/>
        <w:left w:val="none" w:sz="0" w:space="0" w:color="auto"/>
        <w:bottom w:val="none" w:sz="0" w:space="0" w:color="auto"/>
        <w:right w:val="none" w:sz="0" w:space="0" w:color="auto"/>
      </w:divBdr>
    </w:div>
    <w:div w:id="855774047">
      <w:bodyDiv w:val="1"/>
      <w:marLeft w:val="0"/>
      <w:marRight w:val="0"/>
      <w:marTop w:val="0"/>
      <w:marBottom w:val="0"/>
      <w:divBdr>
        <w:top w:val="none" w:sz="0" w:space="0" w:color="auto"/>
        <w:left w:val="none" w:sz="0" w:space="0" w:color="auto"/>
        <w:bottom w:val="none" w:sz="0" w:space="0" w:color="auto"/>
        <w:right w:val="none" w:sz="0" w:space="0" w:color="auto"/>
      </w:divBdr>
    </w:div>
    <w:div w:id="856697037">
      <w:bodyDiv w:val="1"/>
      <w:marLeft w:val="0"/>
      <w:marRight w:val="0"/>
      <w:marTop w:val="0"/>
      <w:marBottom w:val="0"/>
      <w:divBdr>
        <w:top w:val="none" w:sz="0" w:space="0" w:color="auto"/>
        <w:left w:val="none" w:sz="0" w:space="0" w:color="auto"/>
        <w:bottom w:val="none" w:sz="0" w:space="0" w:color="auto"/>
        <w:right w:val="none" w:sz="0" w:space="0" w:color="auto"/>
      </w:divBdr>
    </w:div>
    <w:div w:id="857084231">
      <w:bodyDiv w:val="1"/>
      <w:marLeft w:val="0"/>
      <w:marRight w:val="0"/>
      <w:marTop w:val="0"/>
      <w:marBottom w:val="0"/>
      <w:divBdr>
        <w:top w:val="none" w:sz="0" w:space="0" w:color="auto"/>
        <w:left w:val="none" w:sz="0" w:space="0" w:color="auto"/>
        <w:bottom w:val="none" w:sz="0" w:space="0" w:color="auto"/>
        <w:right w:val="none" w:sz="0" w:space="0" w:color="auto"/>
      </w:divBdr>
    </w:div>
    <w:div w:id="857740581">
      <w:bodyDiv w:val="1"/>
      <w:marLeft w:val="0"/>
      <w:marRight w:val="0"/>
      <w:marTop w:val="0"/>
      <w:marBottom w:val="0"/>
      <w:divBdr>
        <w:top w:val="none" w:sz="0" w:space="0" w:color="auto"/>
        <w:left w:val="none" w:sz="0" w:space="0" w:color="auto"/>
        <w:bottom w:val="none" w:sz="0" w:space="0" w:color="auto"/>
        <w:right w:val="none" w:sz="0" w:space="0" w:color="auto"/>
      </w:divBdr>
    </w:div>
    <w:div w:id="862087874">
      <w:bodyDiv w:val="1"/>
      <w:marLeft w:val="0"/>
      <w:marRight w:val="0"/>
      <w:marTop w:val="0"/>
      <w:marBottom w:val="0"/>
      <w:divBdr>
        <w:top w:val="none" w:sz="0" w:space="0" w:color="auto"/>
        <w:left w:val="none" w:sz="0" w:space="0" w:color="auto"/>
        <w:bottom w:val="none" w:sz="0" w:space="0" w:color="auto"/>
        <w:right w:val="none" w:sz="0" w:space="0" w:color="auto"/>
      </w:divBdr>
    </w:div>
    <w:div w:id="862090498">
      <w:bodyDiv w:val="1"/>
      <w:marLeft w:val="0"/>
      <w:marRight w:val="0"/>
      <w:marTop w:val="0"/>
      <w:marBottom w:val="0"/>
      <w:divBdr>
        <w:top w:val="none" w:sz="0" w:space="0" w:color="auto"/>
        <w:left w:val="none" w:sz="0" w:space="0" w:color="auto"/>
        <w:bottom w:val="none" w:sz="0" w:space="0" w:color="auto"/>
        <w:right w:val="none" w:sz="0" w:space="0" w:color="auto"/>
      </w:divBdr>
    </w:div>
    <w:div w:id="868490448">
      <w:bodyDiv w:val="1"/>
      <w:marLeft w:val="0"/>
      <w:marRight w:val="0"/>
      <w:marTop w:val="0"/>
      <w:marBottom w:val="0"/>
      <w:divBdr>
        <w:top w:val="none" w:sz="0" w:space="0" w:color="auto"/>
        <w:left w:val="none" w:sz="0" w:space="0" w:color="auto"/>
        <w:bottom w:val="none" w:sz="0" w:space="0" w:color="auto"/>
        <w:right w:val="none" w:sz="0" w:space="0" w:color="auto"/>
      </w:divBdr>
    </w:div>
    <w:div w:id="871114886">
      <w:bodyDiv w:val="1"/>
      <w:marLeft w:val="0"/>
      <w:marRight w:val="0"/>
      <w:marTop w:val="0"/>
      <w:marBottom w:val="0"/>
      <w:divBdr>
        <w:top w:val="none" w:sz="0" w:space="0" w:color="auto"/>
        <w:left w:val="none" w:sz="0" w:space="0" w:color="auto"/>
        <w:bottom w:val="none" w:sz="0" w:space="0" w:color="auto"/>
        <w:right w:val="none" w:sz="0" w:space="0" w:color="auto"/>
      </w:divBdr>
    </w:div>
    <w:div w:id="871571254">
      <w:bodyDiv w:val="1"/>
      <w:marLeft w:val="0"/>
      <w:marRight w:val="0"/>
      <w:marTop w:val="0"/>
      <w:marBottom w:val="0"/>
      <w:divBdr>
        <w:top w:val="none" w:sz="0" w:space="0" w:color="auto"/>
        <w:left w:val="none" w:sz="0" w:space="0" w:color="auto"/>
        <w:bottom w:val="none" w:sz="0" w:space="0" w:color="auto"/>
        <w:right w:val="none" w:sz="0" w:space="0" w:color="auto"/>
      </w:divBdr>
    </w:div>
    <w:div w:id="872965052">
      <w:bodyDiv w:val="1"/>
      <w:marLeft w:val="0"/>
      <w:marRight w:val="0"/>
      <w:marTop w:val="0"/>
      <w:marBottom w:val="0"/>
      <w:divBdr>
        <w:top w:val="none" w:sz="0" w:space="0" w:color="auto"/>
        <w:left w:val="none" w:sz="0" w:space="0" w:color="auto"/>
        <w:bottom w:val="none" w:sz="0" w:space="0" w:color="auto"/>
        <w:right w:val="none" w:sz="0" w:space="0" w:color="auto"/>
      </w:divBdr>
    </w:div>
    <w:div w:id="874657430">
      <w:bodyDiv w:val="1"/>
      <w:marLeft w:val="0"/>
      <w:marRight w:val="0"/>
      <w:marTop w:val="0"/>
      <w:marBottom w:val="0"/>
      <w:divBdr>
        <w:top w:val="none" w:sz="0" w:space="0" w:color="auto"/>
        <w:left w:val="none" w:sz="0" w:space="0" w:color="auto"/>
        <w:bottom w:val="none" w:sz="0" w:space="0" w:color="auto"/>
        <w:right w:val="none" w:sz="0" w:space="0" w:color="auto"/>
      </w:divBdr>
    </w:div>
    <w:div w:id="875702990">
      <w:bodyDiv w:val="1"/>
      <w:marLeft w:val="0"/>
      <w:marRight w:val="0"/>
      <w:marTop w:val="0"/>
      <w:marBottom w:val="0"/>
      <w:divBdr>
        <w:top w:val="none" w:sz="0" w:space="0" w:color="auto"/>
        <w:left w:val="none" w:sz="0" w:space="0" w:color="auto"/>
        <w:bottom w:val="none" w:sz="0" w:space="0" w:color="auto"/>
        <w:right w:val="none" w:sz="0" w:space="0" w:color="auto"/>
      </w:divBdr>
    </w:div>
    <w:div w:id="877084291">
      <w:bodyDiv w:val="1"/>
      <w:marLeft w:val="0"/>
      <w:marRight w:val="0"/>
      <w:marTop w:val="0"/>
      <w:marBottom w:val="0"/>
      <w:divBdr>
        <w:top w:val="none" w:sz="0" w:space="0" w:color="auto"/>
        <w:left w:val="none" w:sz="0" w:space="0" w:color="auto"/>
        <w:bottom w:val="none" w:sz="0" w:space="0" w:color="auto"/>
        <w:right w:val="none" w:sz="0" w:space="0" w:color="auto"/>
      </w:divBdr>
    </w:div>
    <w:div w:id="878470782">
      <w:bodyDiv w:val="1"/>
      <w:marLeft w:val="0"/>
      <w:marRight w:val="0"/>
      <w:marTop w:val="0"/>
      <w:marBottom w:val="0"/>
      <w:divBdr>
        <w:top w:val="none" w:sz="0" w:space="0" w:color="auto"/>
        <w:left w:val="none" w:sz="0" w:space="0" w:color="auto"/>
        <w:bottom w:val="none" w:sz="0" w:space="0" w:color="auto"/>
        <w:right w:val="none" w:sz="0" w:space="0" w:color="auto"/>
      </w:divBdr>
    </w:div>
    <w:div w:id="879517420">
      <w:bodyDiv w:val="1"/>
      <w:marLeft w:val="0"/>
      <w:marRight w:val="0"/>
      <w:marTop w:val="0"/>
      <w:marBottom w:val="0"/>
      <w:divBdr>
        <w:top w:val="none" w:sz="0" w:space="0" w:color="auto"/>
        <w:left w:val="none" w:sz="0" w:space="0" w:color="auto"/>
        <w:bottom w:val="none" w:sz="0" w:space="0" w:color="auto"/>
        <w:right w:val="none" w:sz="0" w:space="0" w:color="auto"/>
      </w:divBdr>
    </w:div>
    <w:div w:id="883369892">
      <w:bodyDiv w:val="1"/>
      <w:marLeft w:val="0"/>
      <w:marRight w:val="0"/>
      <w:marTop w:val="0"/>
      <w:marBottom w:val="0"/>
      <w:divBdr>
        <w:top w:val="none" w:sz="0" w:space="0" w:color="auto"/>
        <w:left w:val="none" w:sz="0" w:space="0" w:color="auto"/>
        <w:bottom w:val="none" w:sz="0" w:space="0" w:color="auto"/>
        <w:right w:val="none" w:sz="0" w:space="0" w:color="auto"/>
      </w:divBdr>
    </w:div>
    <w:div w:id="884566387">
      <w:bodyDiv w:val="1"/>
      <w:marLeft w:val="0"/>
      <w:marRight w:val="0"/>
      <w:marTop w:val="0"/>
      <w:marBottom w:val="0"/>
      <w:divBdr>
        <w:top w:val="none" w:sz="0" w:space="0" w:color="auto"/>
        <w:left w:val="none" w:sz="0" w:space="0" w:color="auto"/>
        <w:bottom w:val="none" w:sz="0" w:space="0" w:color="auto"/>
        <w:right w:val="none" w:sz="0" w:space="0" w:color="auto"/>
      </w:divBdr>
    </w:div>
    <w:div w:id="889003048">
      <w:bodyDiv w:val="1"/>
      <w:marLeft w:val="0"/>
      <w:marRight w:val="0"/>
      <w:marTop w:val="0"/>
      <w:marBottom w:val="0"/>
      <w:divBdr>
        <w:top w:val="none" w:sz="0" w:space="0" w:color="auto"/>
        <w:left w:val="none" w:sz="0" w:space="0" w:color="auto"/>
        <w:bottom w:val="none" w:sz="0" w:space="0" w:color="auto"/>
        <w:right w:val="none" w:sz="0" w:space="0" w:color="auto"/>
      </w:divBdr>
    </w:div>
    <w:div w:id="889145161">
      <w:bodyDiv w:val="1"/>
      <w:marLeft w:val="0"/>
      <w:marRight w:val="0"/>
      <w:marTop w:val="0"/>
      <w:marBottom w:val="0"/>
      <w:divBdr>
        <w:top w:val="none" w:sz="0" w:space="0" w:color="auto"/>
        <w:left w:val="none" w:sz="0" w:space="0" w:color="auto"/>
        <w:bottom w:val="none" w:sz="0" w:space="0" w:color="auto"/>
        <w:right w:val="none" w:sz="0" w:space="0" w:color="auto"/>
      </w:divBdr>
    </w:div>
    <w:div w:id="889340079">
      <w:bodyDiv w:val="1"/>
      <w:marLeft w:val="0"/>
      <w:marRight w:val="0"/>
      <w:marTop w:val="0"/>
      <w:marBottom w:val="0"/>
      <w:divBdr>
        <w:top w:val="none" w:sz="0" w:space="0" w:color="auto"/>
        <w:left w:val="none" w:sz="0" w:space="0" w:color="auto"/>
        <w:bottom w:val="none" w:sz="0" w:space="0" w:color="auto"/>
        <w:right w:val="none" w:sz="0" w:space="0" w:color="auto"/>
      </w:divBdr>
    </w:div>
    <w:div w:id="889345276">
      <w:bodyDiv w:val="1"/>
      <w:marLeft w:val="0"/>
      <w:marRight w:val="0"/>
      <w:marTop w:val="0"/>
      <w:marBottom w:val="0"/>
      <w:divBdr>
        <w:top w:val="none" w:sz="0" w:space="0" w:color="auto"/>
        <w:left w:val="none" w:sz="0" w:space="0" w:color="auto"/>
        <w:bottom w:val="none" w:sz="0" w:space="0" w:color="auto"/>
        <w:right w:val="none" w:sz="0" w:space="0" w:color="auto"/>
      </w:divBdr>
    </w:div>
    <w:div w:id="905795906">
      <w:bodyDiv w:val="1"/>
      <w:marLeft w:val="0"/>
      <w:marRight w:val="0"/>
      <w:marTop w:val="0"/>
      <w:marBottom w:val="0"/>
      <w:divBdr>
        <w:top w:val="none" w:sz="0" w:space="0" w:color="auto"/>
        <w:left w:val="none" w:sz="0" w:space="0" w:color="auto"/>
        <w:bottom w:val="none" w:sz="0" w:space="0" w:color="auto"/>
        <w:right w:val="none" w:sz="0" w:space="0" w:color="auto"/>
      </w:divBdr>
    </w:div>
    <w:div w:id="908147784">
      <w:bodyDiv w:val="1"/>
      <w:marLeft w:val="0"/>
      <w:marRight w:val="0"/>
      <w:marTop w:val="0"/>
      <w:marBottom w:val="0"/>
      <w:divBdr>
        <w:top w:val="none" w:sz="0" w:space="0" w:color="auto"/>
        <w:left w:val="none" w:sz="0" w:space="0" w:color="auto"/>
        <w:bottom w:val="none" w:sz="0" w:space="0" w:color="auto"/>
        <w:right w:val="none" w:sz="0" w:space="0" w:color="auto"/>
      </w:divBdr>
    </w:div>
    <w:div w:id="909268047">
      <w:bodyDiv w:val="1"/>
      <w:marLeft w:val="0"/>
      <w:marRight w:val="0"/>
      <w:marTop w:val="0"/>
      <w:marBottom w:val="0"/>
      <w:divBdr>
        <w:top w:val="none" w:sz="0" w:space="0" w:color="auto"/>
        <w:left w:val="none" w:sz="0" w:space="0" w:color="auto"/>
        <w:bottom w:val="none" w:sz="0" w:space="0" w:color="auto"/>
        <w:right w:val="none" w:sz="0" w:space="0" w:color="auto"/>
      </w:divBdr>
    </w:div>
    <w:div w:id="911281558">
      <w:bodyDiv w:val="1"/>
      <w:marLeft w:val="0"/>
      <w:marRight w:val="0"/>
      <w:marTop w:val="0"/>
      <w:marBottom w:val="0"/>
      <w:divBdr>
        <w:top w:val="none" w:sz="0" w:space="0" w:color="auto"/>
        <w:left w:val="none" w:sz="0" w:space="0" w:color="auto"/>
        <w:bottom w:val="none" w:sz="0" w:space="0" w:color="auto"/>
        <w:right w:val="none" w:sz="0" w:space="0" w:color="auto"/>
      </w:divBdr>
    </w:div>
    <w:div w:id="911937848">
      <w:bodyDiv w:val="1"/>
      <w:marLeft w:val="0"/>
      <w:marRight w:val="0"/>
      <w:marTop w:val="0"/>
      <w:marBottom w:val="0"/>
      <w:divBdr>
        <w:top w:val="none" w:sz="0" w:space="0" w:color="auto"/>
        <w:left w:val="none" w:sz="0" w:space="0" w:color="auto"/>
        <w:bottom w:val="none" w:sz="0" w:space="0" w:color="auto"/>
        <w:right w:val="none" w:sz="0" w:space="0" w:color="auto"/>
      </w:divBdr>
    </w:div>
    <w:div w:id="913978655">
      <w:bodyDiv w:val="1"/>
      <w:marLeft w:val="0"/>
      <w:marRight w:val="0"/>
      <w:marTop w:val="0"/>
      <w:marBottom w:val="0"/>
      <w:divBdr>
        <w:top w:val="none" w:sz="0" w:space="0" w:color="auto"/>
        <w:left w:val="none" w:sz="0" w:space="0" w:color="auto"/>
        <w:bottom w:val="none" w:sz="0" w:space="0" w:color="auto"/>
        <w:right w:val="none" w:sz="0" w:space="0" w:color="auto"/>
      </w:divBdr>
    </w:div>
    <w:div w:id="916325176">
      <w:bodyDiv w:val="1"/>
      <w:marLeft w:val="0"/>
      <w:marRight w:val="0"/>
      <w:marTop w:val="0"/>
      <w:marBottom w:val="0"/>
      <w:divBdr>
        <w:top w:val="none" w:sz="0" w:space="0" w:color="auto"/>
        <w:left w:val="none" w:sz="0" w:space="0" w:color="auto"/>
        <w:bottom w:val="none" w:sz="0" w:space="0" w:color="auto"/>
        <w:right w:val="none" w:sz="0" w:space="0" w:color="auto"/>
      </w:divBdr>
    </w:div>
    <w:div w:id="922568190">
      <w:bodyDiv w:val="1"/>
      <w:marLeft w:val="0"/>
      <w:marRight w:val="0"/>
      <w:marTop w:val="0"/>
      <w:marBottom w:val="0"/>
      <w:divBdr>
        <w:top w:val="none" w:sz="0" w:space="0" w:color="auto"/>
        <w:left w:val="none" w:sz="0" w:space="0" w:color="auto"/>
        <w:bottom w:val="none" w:sz="0" w:space="0" w:color="auto"/>
        <w:right w:val="none" w:sz="0" w:space="0" w:color="auto"/>
      </w:divBdr>
    </w:div>
    <w:div w:id="923103625">
      <w:bodyDiv w:val="1"/>
      <w:marLeft w:val="0"/>
      <w:marRight w:val="0"/>
      <w:marTop w:val="0"/>
      <w:marBottom w:val="0"/>
      <w:divBdr>
        <w:top w:val="none" w:sz="0" w:space="0" w:color="auto"/>
        <w:left w:val="none" w:sz="0" w:space="0" w:color="auto"/>
        <w:bottom w:val="none" w:sz="0" w:space="0" w:color="auto"/>
        <w:right w:val="none" w:sz="0" w:space="0" w:color="auto"/>
      </w:divBdr>
    </w:div>
    <w:div w:id="924456411">
      <w:bodyDiv w:val="1"/>
      <w:marLeft w:val="0"/>
      <w:marRight w:val="0"/>
      <w:marTop w:val="0"/>
      <w:marBottom w:val="0"/>
      <w:divBdr>
        <w:top w:val="none" w:sz="0" w:space="0" w:color="auto"/>
        <w:left w:val="none" w:sz="0" w:space="0" w:color="auto"/>
        <w:bottom w:val="none" w:sz="0" w:space="0" w:color="auto"/>
        <w:right w:val="none" w:sz="0" w:space="0" w:color="auto"/>
      </w:divBdr>
    </w:div>
    <w:div w:id="930695895">
      <w:bodyDiv w:val="1"/>
      <w:marLeft w:val="0"/>
      <w:marRight w:val="0"/>
      <w:marTop w:val="0"/>
      <w:marBottom w:val="0"/>
      <w:divBdr>
        <w:top w:val="none" w:sz="0" w:space="0" w:color="auto"/>
        <w:left w:val="none" w:sz="0" w:space="0" w:color="auto"/>
        <w:bottom w:val="none" w:sz="0" w:space="0" w:color="auto"/>
        <w:right w:val="none" w:sz="0" w:space="0" w:color="auto"/>
      </w:divBdr>
    </w:div>
    <w:div w:id="931008161">
      <w:bodyDiv w:val="1"/>
      <w:marLeft w:val="0"/>
      <w:marRight w:val="0"/>
      <w:marTop w:val="0"/>
      <w:marBottom w:val="0"/>
      <w:divBdr>
        <w:top w:val="none" w:sz="0" w:space="0" w:color="auto"/>
        <w:left w:val="none" w:sz="0" w:space="0" w:color="auto"/>
        <w:bottom w:val="none" w:sz="0" w:space="0" w:color="auto"/>
        <w:right w:val="none" w:sz="0" w:space="0" w:color="auto"/>
      </w:divBdr>
    </w:div>
    <w:div w:id="933437530">
      <w:bodyDiv w:val="1"/>
      <w:marLeft w:val="0"/>
      <w:marRight w:val="0"/>
      <w:marTop w:val="0"/>
      <w:marBottom w:val="0"/>
      <w:divBdr>
        <w:top w:val="none" w:sz="0" w:space="0" w:color="auto"/>
        <w:left w:val="none" w:sz="0" w:space="0" w:color="auto"/>
        <w:bottom w:val="none" w:sz="0" w:space="0" w:color="auto"/>
        <w:right w:val="none" w:sz="0" w:space="0" w:color="auto"/>
      </w:divBdr>
    </w:div>
    <w:div w:id="933781839">
      <w:bodyDiv w:val="1"/>
      <w:marLeft w:val="0"/>
      <w:marRight w:val="0"/>
      <w:marTop w:val="0"/>
      <w:marBottom w:val="0"/>
      <w:divBdr>
        <w:top w:val="none" w:sz="0" w:space="0" w:color="auto"/>
        <w:left w:val="none" w:sz="0" w:space="0" w:color="auto"/>
        <w:bottom w:val="none" w:sz="0" w:space="0" w:color="auto"/>
        <w:right w:val="none" w:sz="0" w:space="0" w:color="auto"/>
      </w:divBdr>
    </w:div>
    <w:div w:id="935789033">
      <w:bodyDiv w:val="1"/>
      <w:marLeft w:val="0"/>
      <w:marRight w:val="0"/>
      <w:marTop w:val="0"/>
      <w:marBottom w:val="0"/>
      <w:divBdr>
        <w:top w:val="none" w:sz="0" w:space="0" w:color="auto"/>
        <w:left w:val="none" w:sz="0" w:space="0" w:color="auto"/>
        <w:bottom w:val="none" w:sz="0" w:space="0" w:color="auto"/>
        <w:right w:val="none" w:sz="0" w:space="0" w:color="auto"/>
      </w:divBdr>
    </w:div>
    <w:div w:id="938173535">
      <w:bodyDiv w:val="1"/>
      <w:marLeft w:val="0"/>
      <w:marRight w:val="0"/>
      <w:marTop w:val="0"/>
      <w:marBottom w:val="0"/>
      <w:divBdr>
        <w:top w:val="none" w:sz="0" w:space="0" w:color="auto"/>
        <w:left w:val="none" w:sz="0" w:space="0" w:color="auto"/>
        <w:bottom w:val="none" w:sz="0" w:space="0" w:color="auto"/>
        <w:right w:val="none" w:sz="0" w:space="0" w:color="auto"/>
      </w:divBdr>
    </w:div>
    <w:div w:id="938759640">
      <w:bodyDiv w:val="1"/>
      <w:marLeft w:val="0"/>
      <w:marRight w:val="0"/>
      <w:marTop w:val="0"/>
      <w:marBottom w:val="0"/>
      <w:divBdr>
        <w:top w:val="none" w:sz="0" w:space="0" w:color="auto"/>
        <w:left w:val="none" w:sz="0" w:space="0" w:color="auto"/>
        <w:bottom w:val="none" w:sz="0" w:space="0" w:color="auto"/>
        <w:right w:val="none" w:sz="0" w:space="0" w:color="auto"/>
      </w:divBdr>
    </w:div>
    <w:div w:id="940064900">
      <w:bodyDiv w:val="1"/>
      <w:marLeft w:val="0"/>
      <w:marRight w:val="0"/>
      <w:marTop w:val="0"/>
      <w:marBottom w:val="0"/>
      <w:divBdr>
        <w:top w:val="none" w:sz="0" w:space="0" w:color="auto"/>
        <w:left w:val="none" w:sz="0" w:space="0" w:color="auto"/>
        <w:bottom w:val="none" w:sz="0" w:space="0" w:color="auto"/>
        <w:right w:val="none" w:sz="0" w:space="0" w:color="auto"/>
      </w:divBdr>
    </w:div>
    <w:div w:id="946809064">
      <w:bodyDiv w:val="1"/>
      <w:marLeft w:val="0"/>
      <w:marRight w:val="0"/>
      <w:marTop w:val="0"/>
      <w:marBottom w:val="0"/>
      <w:divBdr>
        <w:top w:val="none" w:sz="0" w:space="0" w:color="auto"/>
        <w:left w:val="none" w:sz="0" w:space="0" w:color="auto"/>
        <w:bottom w:val="none" w:sz="0" w:space="0" w:color="auto"/>
        <w:right w:val="none" w:sz="0" w:space="0" w:color="auto"/>
      </w:divBdr>
    </w:div>
    <w:div w:id="951790260">
      <w:bodyDiv w:val="1"/>
      <w:marLeft w:val="0"/>
      <w:marRight w:val="0"/>
      <w:marTop w:val="0"/>
      <w:marBottom w:val="0"/>
      <w:divBdr>
        <w:top w:val="none" w:sz="0" w:space="0" w:color="auto"/>
        <w:left w:val="none" w:sz="0" w:space="0" w:color="auto"/>
        <w:bottom w:val="none" w:sz="0" w:space="0" w:color="auto"/>
        <w:right w:val="none" w:sz="0" w:space="0" w:color="auto"/>
      </w:divBdr>
    </w:div>
    <w:div w:id="953293517">
      <w:bodyDiv w:val="1"/>
      <w:marLeft w:val="0"/>
      <w:marRight w:val="0"/>
      <w:marTop w:val="0"/>
      <w:marBottom w:val="0"/>
      <w:divBdr>
        <w:top w:val="none" w:sz="0" w:space="0" w:color="auto"/>
        <w:left w:val="none" w:sz="0" w:space="0" w:color="auto"/>
        <w:bottom w:val="none" w:sz="0" w:space="0" w:color="auto"/>
        <w:right w:val="none" w:sz="0" w:space="0" w:color="auto"/>
      </w:divBdr>
    </w:div>
    <w:div w:id="961182095">
      <w:bodyDiv w:val="1"/>
      <w:marLeft w:val="0"/>
      <w:marRight w:val="0"/>
      <w:marTop w:val="0"/>
      <w:marBottom w:val="0"/>
      <w:divBdr>
        <w:top w:val="none" w:sz="0" w:space="0" w:color="auto"/>
        <w:left w:val="none" w:sz="0" w:space="0" w:color="auto"/>
        <w:bottom w:val="none" w:sz="0" w:space="0" w:color="auto"/>
        <w:right w:val="none" w:sz="0" w:space="0" w:color="auto"/>
      </w:divBdr>
    </w:div>
    <w:div w:id="968439113">
      <w:bodyDiv w:val="1"/>
      <w:marLeft w:val="0"/>
      <w:marRight w:val="0"/>
      <w:marTop w:val="0"/>
      <w:marBottom w:val="0"/>
      <w:divBdr>
        <w:top w:val="none" w:sz="0" w:space="0" w:color="auto"/>
        <w:left w:val="none" w:sz="0" w:space="0" w:color="auto"/>
        <w:bottom w:val="none" w:sz="0" w:space="0" w:color="auto"/>
        <w:right w:val="none" w:sz="0" w:space="0" w:color="auto"/>
      </w:divBdr>
    </w:div>
    <w:div w:id="970522949">
      <w:bodyDiv w:val="1"/>
      <w:marLeft w:val="0"/>
      <w:marRight w:val="0"/>
      <w:marTop w:val="0"/>
      <w:marBottom w:val="0"/>
      <w:divBdr>
        <w:top w:val="none" w:sz="0" w:space="0" w:color="auto"/>
        <w:left w:val="none" w:sz="0" w:space="0" w:color="auto"/>
        <w:bottom w:val="none" w:sz="0" w:space="0" w:color="auto"/>
        <w:right w:val="none" w:sz="0" w:space="0" w:color="auto"/>
      </w:divBdr>
    </w:div>
    <w:div w:id="980385570">
      <w:bodyDiv w:val="1"/>
      <w:marLeft w:val="0"/>
      <w:marRight w:val="0"/>
      <w:marTop w:val="0"/>
      <w:marBottom w:val="0"/>
      <w:divBdr>
        <w:top w:val="none" w:sz="0" w:space="0" w:color="auto"/>
        <w:left w:val="none" w:sz="0" w:space="0" w:color="auto"/>
        <w:bottom w:val="none" w:sz="0" w:space="0" w:color="auto"/>
        <w:right w:val="none" w:sz="0" w:space="0" w:color="auto"/>
      </w:divBdr>
    </w:div>
    <w:div w:id="983579233">
      <w:bodyDiv w:val="1"/>
      <w:marLeft w:val="0"/>
      <w:marRight w:val="0"/>
      <w:marTop w:val="0"/>
      <w:marBottom w:val="0"/>
      <w:divBdr>
        <w:top w:val="none" w:sz="0" w:space="0" w:color="auto"/>
        <w:left w:val="none" w:sz="0" w:space="0" w:color="auto"/>
        <w:bottom w:val="none" w:sz="0" w:space="0" w:color="auto"/>
        <w:right w:val="none" w:sz="0" w:space="0" w:color="auto"/>
      </w:divBdr>
    </w:div>
    <w:div w:id="986206891">
      <w:bodyDiv w:val="1"/>
      <w:marLeft w:val="0"/>
      <w:marRight w:val="0"/>
      <w:marTop w:val="0"/>
      <w:marBottom w:val="0"/>
      <w:divBdr>
        <w:top w:val="none" w:sz="0" w:space="0" w:color="auto"/>
        <w:left w:val="none" w:sz="0" w:space="0" w:color="auto"/>
        <w:bottom w:val="none" w:sz="0" w:space="0" w:color="auto"/>
        <w:right w:val="none" w:sz="0" w:space="0" w:color="auto"/>
      </w:divBdr>
    </w:div>
    <w:div w:id="987435295">
      <w:bodyDiv w:val="1"/>
      <w:marLeft w:val="0"/>
      <w:marRight w:val="0"/>
      <w:marTop w:val="0"/>
      <w:marBottom w:val="0"/>
      <w:divBdr>
        <w:top w:val="none" w:sz="0" w:space="0" w:color="auto"/>
        <w:left w:val="none" w:sz="0" w:space="0" w:color="auto"/>
        <w:bottom w:val="none" w:sz="0" w:space="0" w:color="auto"/>
        <w:right w:val="none" w:sz="0" w:space="0" w:color="auto"/>
      </w:divBdr>
    </w:div>
    <w:div w:id="989020805">
      <w:bodyDiv w:val="1"/>
      <w:marLeft w:val="0"/>
      <w:marRight w:val="0"/>
      <w:marTop w:val="0"/>
      <w:marBottom w:val="0"/>
      <w:divBdr>
        <w:top w:val="none" w:sz="0" w:space="0" w:color="auto"/>
        <w:left w:val="none" w:sz="0" w:space="0" w:color="auto"/>
        <w:bottom w:val="none" w:sz="0" w:space="0" w:color="auto"/>
        <w:right w:val="none" w:sz="0" w:space="0" w:color="auto"/>
      </w:divBdr>
    </w:div>
    <w:div w:id="989747447">
      <w:bodyDiv w:val="1"/>
      <w:marLeft w:val="0"/>
      <w:marRight w:val="0"/>
      <w:marTop w:val="0"/>
      <w:marBottom w:val="0"/>
      <w:divBdr>
        <w:top w:val="none" w:sz="0" w:space="0" w:color="auto"/>
        <w:left w:val="none" w:sz="0" w:space="0" w:color="auto"/>
        <w:bottom w:val="none" w:sz="0" w:space="0" w:color="auto"/>
        <w:right w:val="none" w:sz="0" w:space="0" w:color="auto"/>
      </w:divBdr>
    </w:div>
    <w:div w:id="990250860">
      <w:bodyDiv w:val="1"/>
      <w:marLeft w:val="0"/>
      <w:marRight w:val="0"/>
      <w:marTop w:val="0"/>
      <w:marBottom w:val="0"/>
      <w:divBdr>
        <w:top w:val="none" w:sz="0" w:space="0" w:color="auto"/>
        <w:left w:val="none" w:sz="0" w:space="0" w:color="auto"/>
        <w:bottom w:val="none" w:sz="0" w:space="0" w:color="auto"/>
        <w:right w:val="none" w:sz="0" w:space="0" w:color="auto"/>
      </w:divBdr>
    </w:div>
    <w:div w:id="992829495">
      <w:bodyDiv w:val="1"/>
      <w:marLeft w:val="0"/>
      <w:marRight w:val="0"/>
      <w:marTop w:val="0"/>
      <w:marBottom w:val="0"/>
      <w:divBdr>
        <w:top w:val="none" w:sz="0" w:space="0" w:color="auto"/>
        <w:left w:val="none" w:sz="0" w:space="0" w:color="auto"/>
        <w:bottom w:val="none" w:sz="0" w:space="0" w:color="auto"/>
        <w:right w:val="none" w:sz="0" w:space="0" w:color="auto"/>
      </w:divBdr>
    </w:div>
    <w:div w:id="993794715">
      <w:bodyDiv w:val="1"/>
      <w:marLeft w:val="0"/>
      <w:marRight w:val="0"/>
      <w:marTop w:val="0"/>
      <w:marBottom w:val="0"/>
      <w:divBdr>
        <w:top w:val="none" w:sz="0" w:space="0" w:color="auto"/>
        <w:left w:val="none" w:sz="0" w:space="0" w:color="auto"/>
        <w:bottom w:val="none" w:sz="0" w:space="0" w:color="auto"/>
        <w:right w:val="none" w:sz="0" w:space="0" w:color="auto"/>
      </w:divBdr>
    </w:div>
    <w:div w:id="999233430">
      <w:bodyDiv w:val="1"/>
      <w:marLeft w:val="0"/>
      <w:marRight w:val="0"/>
      <w:marTop w:val="0"/>
      <w:marBottom w:val="0"/>
      <w:divBdr>
        <w:top w:val="none" w:sz="0" w:space="0" w:color="auto"/>
        <w:left w:val="none" w:sz="0" w:space="0" w:color="auto"/>
        <w:bottom w:val="none" w:sz="0" w:space="0" w:color="auto"/>
        <w:right w:val="none" w:sz="0" w:space="0" w:color="auto"/>
      </w:divBdr>
    </w:div>
    <w:div w:id="1000738056">
      <w:bodyDiv w:val="1"/>
      <w:marLeft w:val="0"/>
      <w:marRight w:val="0"/>
      <w:marTop w:val="0"/>
      <w:marBottom w:val="0"/>
      <w:divBdr>
        <w:top w:val="none" w:sz="0" w:space="0" w:color="auto"/>
        <w:left w:val="none" w:sz="0" w:space="0" w:color="auto"/>
        <w:bottom w:val="none" w:sz="0" w:space="0" w:color="auto"/>
        <w:right w:val="none" w:sz="0" w:space="0" w:color="auto"/>
      </w:divBdr>
    </w:div>
    <w:div w:id="1005206836">
      <w:bodyDiv w:val="1"/>
      <w:marLeft w:val="0"/>
      <w:marRight w:val="0"/>
      <w:marTop w:val="0"/>
      <w:marBottom w:val="0"/>
      <w:divBdr>
        <w:top w:val="none" w:sz="0" w:space="0" w:color="auto"/>
        <w:left w:val="none" w:sz="0" w:space="0" w:color="auto"/>
        <w:bottom w:val="none" w:sz="0" w:space="0" w:color="auto"/>
        <w:right w:val="none" w:sz="0" w:space="0" w:color="auto"/>
      </w:divBdr>
    </w:div>
    <w:div w:id="1016735109">
      <w:bodyDiv w:val="1"/>
      <w:marLeft w:val="0"/>
      <w:marRight w:val="0"/>
      <w:marTop w:val="0"/>
      <w:marBottom w:val="0"/>
      <w:divBdr>
        <w:top w:val="none" w:sz="0" w:space="0" w:color="auto"/>
        <w:left w:val="none" w:sz="0" w:space="0" w:color="auto"/>
        <w:bottom w:val="none" w:sz="0" w:space="0" w:color="auto"/>
        <w:right w:val="none" w:sz="0" w:space="0" w:color="auto"/>
      </w:divBdr>
    </w:div>
    <w:div w:id="1019817880">
      <w:bodyDiv w:val="1"/>
      <w:marLeft w:val="0"/>
      <w:marRight w:val="0"/>
      <w:marTop w:val="0"/>
      <w:marBottom w:val="0"/>
      <w:divBdr>
        <w:top w:val="none" w:sz="0" w:space="0" w:color="auto"/>
        <w:left w:val="none" w:sz="0" w:space="0" w:color="auto"/>
        <w:bottom w:val="none" w:sz="0" w:space="0" w:color="auto"/>
        <w:right w:val="none" w:sz="0" w:space="0" w:color="auto"/>
      </w:divBdr>
    </w:div>
    <w:div w:id="1025863284">
      <w:bodyDiv w:val="1"/>
      <w:marLeft w:val="0"/>
      <w:marRight w:val="0"/>
      <w:marTop w:val="0"/>
      <w:marBottom w:val="0"/>
      <w:divBdr>
        <w:top w:val="none" w:sz="0" w:space="0" w:color="auto"/>
        <w:left w:val="none" w:sz="0" w:space="0" w:color="auto"/>
        <w:bottom w:val="none" w:sz="0" w:space="0" w:color="auto"/>
        <w:right w:val="none" w:sz="0" w:space="0" w:color="auto"/>
      </w:divBdr>
    </w:div>
    <w:div w:id="1027683117">
      <w:bodyDiv w:val="1"/>
      <w:marLeft w:val="0"/>
      <w:marRight w:val="0"/>
      <w:marTop w:val="0"/>
      <w:marBottom w:val="0"/>
      <w:divBdr>
        <w:top w:val="none" w:sz="0" w:space="0" w:color="auto"/>
        <w:left w:val="none" w:sz="0" w:space="0" w:color="auto"/>
        <w:bottom w:val="none" w:sz="0" w:space="0" w:color="auto"/>
        <w:right w:val="none" w:sz="0" w:space="0" w:color="auto"/>
      </w:divBdr>
    </w:div>
    <w:div w:id="1029258270">
      <w:bodyDiv w:val="1"/>
      <w:marLeft w:val="0"/>
      <w:marRight w:val="0"/>
      <w:marTop w:val="0"/>
      <w:marBottom w:val="0"/>
      <w:divBdr>
        <w:top w:val="none" w:sz="0" w:space="0" w:color="auto"/>
        <w:left w:val="none" w:sz="0" w:space="0" w:color="auto"/>
        <w:bottom w:val="none" w:sz="0" w:space="0" w:color="auto"/>
        <w:right w:val="none" w:sz="0" w:space="0" w:color="auto"/>
      </w:divBdr>
    </w:div>
    <w:div w:id="1030107475">
      <w:bodyDiv w:val="1"/>
      <w:marLeft w:val="0"/>
      <w:marRight w:val="0"/>
      <w:marTop w:val="0"/>
      <w:marBottom w:val="0"/>
      <w:divBdr>
        <w:top w:val="none" w:sz="0" w:space="0" w:color="auto"/>
        <w:left w:val="none" w:sz="0" w:space="0" w:color="auto"/>
        <w:bottom w:val="none" w:sz="0" w:space="0" w:color="auto"/>
        <w:right w:val="none" w:sz="0" w:space="0" w:color="auto"/>
      </w:divBdr>
    </w:div>
    <w:div w:id="1030302622">
      <w:bodyDiv w:val="1"/>
      <w:marLeft w:val="0"/>
      <w:marRight w:val="0"/>
      <w:marTop w:val="0"/>
      <w:marBottom w:val="0"/>
      <w:divBdr>
        <w:top w:val="none" w:sz="0" w:space="0" w:color="auto"/>
        <w:left w:val="none" w:sz="0" w:space="0" w:color="auto"/>
        <w:bottom w:val="none" w:sz="0" w:space="0" w:color="auto"/>
        <w:right w:val="none" w:sz="0" w:space="0" w:color="auto"/>
      </w:divBdr>
    </w:div>
    <w:div w:id="1030691586">
      <w:bodyDiv w:val="1"/>
      <w:marLeft w:val="0"/>
      <w:marRight w:val="0"/>
      <w:marTop w:val="0"/>
      <w:marBottom w:val="0"/>
      <w:divBdr>
        <w:top w:val="none" w:sz="0" w:space="0" w:color="auto"/>
        <w:left w:val="none" w:sz="0" w:space="0" w:color="auto"/>
        <w:bottom w:val="none" w:sz="0" w:space="0" w:color="auto"/>
        <w:right w:val="none" w:sz="0" w:space="0" w:color="auto"/>
      </w:divBdr>
    </w:div>
    <w:div w:id="1032222455">
      <w:bodyDiv w:val="1"/>
      <w:marLeft w:val="0"/>
      <w:marRight w:val="0"/>
      <w:marTop w:val="0"/>
      <w:marBottom w:val="0"/>
      <w:divBdr>
        <w:top w:val="none" w:sz="0" w:space="0" w:color="auto"/>
        <w:left w:val="none" w:sz="0" w:space="0" w:color="auto"/>
        <w:bottom w:val="none" w:sz="0" w:space="0" w:color="auto"/>
        <w:right w:val="none" w:sz="0" w:space="0" w:color="auto"/>
      </w:divBdr>
    </w:div>
    <w:div w:id="1034698991">
      <w:bodyDiv w:val="1"/>
      <w:marLeft w:val="0"/>
      <w:marRight w:val="0"/>
      <w:marTop w:val="0"/>
      <w:marBottom w:val="0"/>
      <w:divBdr>
        <w:top w:val="none" w:sz="0" w:space="0" w:color="auto"/>
        <w:left w:val="none" w:sz="0" w:space="0" w:color="auto"/>
        <w:bottom w:val="none" w:sz="0" w:space="0" w:color="auto"/>
        <w:right w:val="none" w:sz="0" w:space="0" w:color="auto"/>
      </w:divBdr>
    </w:div>
    <w:div w:id="1035541543">
      <w:bodyDiv w:val="1"/>
      <w:marLeft w:val="0"/>
      <w:marRight w:val="0"/>
      <w:marTop w:val="0"/>
      <w:marBottom w:val="0"/>
      <w:divBdr>
        <w:top w:val="none" w:sz="0" w:space="0" w:color="auto"/>
        <w:left w:val="none" w:sz="0" w:space="0" w:color="auto"/>
        <w:bottom w:val="none" w:sz="0" w:space="0" w:color="auto"/>
        <w:right w:val="none" w:sz="0" w:space="0" w:color="auto"/>
      </w:divBdr>
    </w:div>
    <w:div w:id="1036854782">
      <w:bodyDiv w:val="1"/>
      <w:marLeft w:val="0"/>
      <w:marRight w:val="0"/>
      <w:marTop w:val="0"/>
      <w:marBottom w:val="0"/>
      <w:divBdr>
        <w:top w:val="none" w:sz="0" w:space="0" w:color="auto"/>
        <w:left w:val="none" w:sz="0" w:space="0" w:color="auto"/>
        <w:bottom w:val="none" w:sz="0" w:space="0" w:color="auto"/>
        <w:right w:val="none" w:sz="0" w:space="0" w:color="auto"/>
      </w:divBdr>
    </w:div>
    <w:div w:id="1037586328">
      <w:bodyDiv w:val="1"/>
      <w:marLeft w:val="0"/>
      <w:marRight w:val="0"/>
      <w:marTop w:val="0"/>
      <w:marBottom w:val="0"/>
      <w:divBdr>
        <w:top w:val="none" w:sz="0" w:space="0" w:color="auto"/>
        <w:left w:val="none" w:sz="0" w:space="0" w:color="auto"/>
        <w:bottom w:val="none" w:sz="0" w:space="0" w:color="auto"/>
        <w:right w:val="none" w:sz="0" w:space="0" w:color="auto"/>
      </w:divBdr>
    </w:div>
    <w:div w:id="1039092122">
      <w:bodyDiv w:val="1"/>
      <w:marLeft w:val="0"/>
      <w:marRight w:val="0"/>
      <w:marTop w:val="0"/>
      <w:marBottom w:val="0"/>
      <w:divBdr>
        <w:top w:val="none" w:sz="0" w:space="0" w:color="auto"/>
        <w:left w:val="none" w:sz="0" w:space="0" w:color="auto"/>
        <w:bottom w:val="none" w:sz="0" w:space="0" w:color="auto"/>
        <w:right w:val="none" w:sz="0" w:space="0" w:color="auto"/>
      </w:divBdr>
    </w:div>
    <w:div w:id="1049378287">
      <w:bodyDiv w:val="1"/>
      <w:marLeft w:val="0"/>
      <w:marRight w:val="0"/>
      <w:marTop w:val="0"/>
      <w:marBottom w:val="0"/>
      <w:divBdr>
        <w:top w:val="none" w:sz="0" w:space="0" w:color="auto"/>
        <w:left w:val="none" w:sz="0" w:space="0" w:color="auto"/>
        <w:bottom w:val="none" w:sz="0" w:space="0" w:color="auto"/>
        <w:right w:val="none" w:sz="0" w:space="0" w:color="auto"/>
      </w:divBdr>
    </w:div>
    <w:div w:id="1050226763">
      <w:bodyDiv w:val="1"/>
      <w:marLeft w:val="0"/>
      <w:marRight w:val="0"/>
      <w:marTop w:val="0"/>
      <w:marBottom w:val="0"/>
      <w:divBdr>
        <w:top w:val="none" w:sz="0" w:space="0" w:color="auto"/>
        <w:left w:val="none" w:sz="0" w:space="0" w:color="auto"/>
        <w:bottom w:val="none" w:sz="0" w:space="0" w:color="auto"/>
        <w:right w:val="none" w:sz="0" w:space="0" w:color="auto"/>
      </w:divBdr>
    </w:div>
    <w:div w:id="1053390169">
      <w:bodyDiv w:val="1"/>
      <w:marLeft w:val="0"/>
      <w:marRight w:val="0"/>
      <w:marTop w:val="0"/>
      <w:marBottom w:val="0"/>
      <w:divBdr>
        <w:top w:val="none" w:sz="0" w:space="0" w:color="auto"/>
        <w:left w:val="none" w:sz="0" w:space="0" w:color="auto"/>
        <w:bottom w:val="none" w:sz="0" w:space="0" w:color="auto"/>
        <w:right w:val="none" w:sz="0" w:space="0" w:color="auto"/>
      </w:divBdr>
    </w:div>
    <w:div w:id="1056658011">
      <w:bodyDiv w:val="1"/>
      <w:marLeft w:val="0"/>
      <w:marRight w:val="0"/>
      <w:marTop w:val="0"/>
      <w:marBottom w:val="0"/>
      <w:divBdr>
        <w:top w:val="none" w:sz="0" w:space="0" w:color="auto"/>
        <w:left w:val="none" w:sz="0" w:space="0" w:color="auto"/>
        <w:bottom w:val="none" w:sz="0" w:space="0" w:color="auto"/>
        <w:right w:val="none" w:sz="0" w:space="0" w:color="auto"/>
      </w:divBdr>
    </w:div>
    <w:div w:id="1062486451">
      <w:bodyDiv w:val="1"/>
      <w:marLeft w:val="0"/>
      <w:marRight w:val="0"/>
      <w:marTop w:val="0"/>
      <w:marBottom w:val="0"/>
      <w:divBdr>
        <w:top w:val="none" w:sz="0" w:space="0" w:color="auto"/>
        <w:left w:val="none" w:sz="0" w:space="0" w:color="auto"/>
        <w:bottom w:val="none" w:sz="0" w:space="0" w:color="auto"/>
        <w:right w:val="none" w:sz="0" w:space="0" w:color="auto"/>
      </w:divBdr>
    </w:div>
    <w:div w:id="1062674059">
      <w:bodyDiv w:val="1"/>
      <w:marLeft w:val="0"/>
      <w:marRight w:val="0"/>
      <w:marTop w:val="0"/>
      <w:marBottom w:val="0"/>
      <w:divBdr>
        <w:top w:val="none" w:sz="0" w:space="0" w:color="auto"/>
        <w:left w:val="none" w:sz="0" w:space="0" w:color="auto"/>
        <w:bottom w:val="none" w:sz="0" w:space="0" w:color="auto"/>
        <w:right w:val="none" w:sz="0" w:space="0" w:color="auto"/>
      </w:divBdr>
    </w:div>
    <w:div w:id="1063330154">
      <w:bodyDiv w:val="1"/>
      <w:marLeft w:val="0"/>
      <w:marRight w:val="0"/>
      <w:marTop w:val="0"/>
      <w:marBottom w:val="0"/>
      <w:divBdr>
        <w:top w:val="none" w:sz="0" w:space="0" w:color="auto"/>
        <w:left w:val="none" w:sz="0" w:space="0" w:color="auto"/>
        <w:bottom w:val="none" w:sz="0" w:space="0" w:color="auto"/>
        <w:right w:val="none" w:sz="0" w:space="0" w:color="auto"/>
      </w:divBdr>
    </w:div>
    <w:div w:id="1063523272">
      <w:bodyDiv w:val="1"/>
      <w:marLeft w:val="0"/>
      <w:marRight w:val="0"/>
      <w:marTop w:val="0"/>
      <w:marBottom w:val="0"/>
      <w:divBdr>
        <w:top w:val="none" w:sz="0" w:space="0" w:color="auto"/>
        <w:left w:val="none" w:sz="0" w:space="0" w:color="auto"/>
        <w:bottom w:val="none" w:sz="0" w:space="0" w:color="auto"/>
        <w:right w:val="none" w:sz="0" w:space="0" w:color="auto"/>
      </w:divBdr>
    </w:div>
    <w:div w:id="1065377011">
      <w:bodyDiv w:val="1"/>
      <w:marLeft w:val="0"/>
      <w:marRight w:val="0"/>
      <w:marTop w:val="0"/>
      <w:marBottom w:val="0"/>
      <w:divBdr>
        <w:top w:val="none" w:sz="0" w:space="0" w:color="auto"/>
        <w:left w:val="none" w:sz="0" w:space="0" w:color="auto"/>
        <w:bottom w:val="none" w:sz="0" w:space="0" w:color="auto"/>
        <w:right w:val="none" w:sz="0" w:space="0" w:color="auto"/>
      </w:divBdr>
    </w:div>
    <w:div w:id="1067266602">
      <w:bodyDiv w:val="1"/>
      <w:marLeft w:val="0"/>
      <w:marRight w:val="0"/>
      <w:marTop w:val="0"/>
      <w:marBottom w:val="0"/>
      <w:divBdr>
        <w:top w:val="none" w:sz="0" w:space="0" w:color="auto"/>
        <w:left w:val="none" w:sz="0" w:space="0" w:color="auto"/>
        <w:bottom w:val="none" w:sz="0" w:space="0" w:color="auto"/>
        <w:right w:val="none" w:sz="0" w:space="0" w:color="auto"/>
      </w:divBdr>
    </w:div>
    <w:div w:id="1070538196">
      <w:bodyDiv w:val="1"/>
      <w:marLeft w:val="0"/>
      <w:marRight w:val="0"/>
      <w:marTop w:val="0"/>
      <w:marBottom w:val="0"/>
      <w:divBdr>
        <w:top w:val="none" w:sz="0" w:space="0" w:color="auto"/>
        <w:left w:val="none" w:sz="0" w:space="0" w:color="auto"/>
        <w:bottom w:val="none" w:sz="0" w:space="0" w:color="auto"/>
        <w:right w:val="none" w:sz="0" w:space="0" w:color="auto"/>
      </w:divBdr>
    </w:div>
    <w:div w:id="1073089629">
      <w:bodyDiv w:val="1"/>
      <w:marLeft w:val="0"/>
      <w:marRight w:val="0"/>
      <w:marTop w:val="0"/>
      <w:marBottom w:val="0"/>
      <w:divBdr>
        <w:top w:val="none" w:sz="0" w:space="0" w:color="auto"/>
        <w:left w:val="none" w:sz="0" w:space="0" w:color="auto"/>
        <w:bottom w:val="none" w:sz="0" w:space="0" w:color="auto"/>
        <w:right w:val="none" w:sz="0" w:space="0" w:color="auto"/>
      </w:divBdr>
    </w:div>
    <w:div w:id="1081099163">
      <w:bodyDiv w:val="1"/>
      <w:marLeft w:val="0"/>
      <w:marRight w:val="0"/>
      <w:marTop w:val="0"/>
      <w:marBottom w:val="0"/>
      <w:divBdr>
        <w:top w:val="none" w:sz="0" w:space="0" w:color="auto"/>
        <w:left w:val="none" w:sz="0" w:space="0" w:color="auto"/>
        <w:bottom w:val="none" w:sz="0" w:space="0" w:color="auto"/>
        <w:right w:val="none" w:sz="0" w:space="0" w:color="auto"/>
      </w:divBdr>
    </w:div>
    <w:div w:id="1084373207">
      <w:bodyDiv w:val="1"/>
      <w:marLeft w:val="0"/>
      <w:marRight w:val="0"/>
      <w:marTop w:val="0"/>
      <w:marBottom w:val="0"/>
      <w:divBdr>
        <w:top w:val="none" w:sz="0" w:space="0" w:color="auto"/>
        <w:left w:val="none" w:sz="0" w:space="0" w:color="auto"/>
        <w:bottom w:val="none" w:sz="0" w:space="0" w:color="auto"/>
        <w:right w:val="none" w:sz="0" w:space="0" w:color="auto"/>
      </w:divBdr>
    </w:div>
    <w:div w:id="1089542571">
      <w:bodyDiv w:val="1"/>
      <w:marLeft w:val="0"/>
      <w:marRight w:val="0"/>
      <w:marTop w:val="0"/>
      <w:marBottom w:val="0"/>
      <w:divBdr>
        <w:top w:val="none" w:sz="0" w:space="0" w:color="auto"/>
        <w:left w:val="none" w:sz="0" w:space="0" w:color="auto"/>
        <w:bottom w:val="none" w:sz="0" w:space="0" w:color="auto"/>
        <w:right w:val="none" w:sz="0" w:space="0" w:color="auto"/>
      </w:divBdr>
    </w:div>
    <w:div w:id="1094084007">
      <w:bodyDiv w:val="1"/>
      <w:marLeft w:val="0"/>
      <w:marRight w:val="0"/>
      <w:marTop w:val="0"/>
      <w:marBottom w:val="0"/>
      <w:divBdr>
        <w:top w:val="none" w:sz="0" w:space="0" w:color="auto"/>
        <w:left w:val="none" w:sz="0" w:space="0" w:color="auto"/>
        <w:bottom w:val="none" w:sz="0" w:space="0" w:color="auto"/>
        <w:right w:val="none" w:sz="0" w:space="0" w:color="auto"/>
      </w:divBdr>
    </w:div>
    <w:div w:id="1095323730">
      <w:bodyDiv w:val="1"/>
      <w:marLeft w:val="0"/>
      <w:marRight w:val="0"/>
      <w:marTop w:val="0"/>
      <w:marBottom w:val="0"/>
      <w:divBdr>
        <w:top w:val="none" w:sz="0" w:space="0" w:color="auto"/>
        <w:left w:val="none" w:sz="0" w:space="0" w:color="auto"/>
        <w:bottom w:val="none" w:sz="0" w:space="0" w:color="auto"/>
        <w:right w:val="none" w:sz="0" w:space="0" w:color="auto"/>
      </w:divBdr>
    </w:div>
    <w:div w:id="1096368018">
      <w:bodyDiv w:val="1"/>
      <w:marLeft w:val="0"/>
      <w:marRight w:val="0"/>
      <w:marTop w:val="0"/>
      <w:marBottom w:val="0"/>
      <w:divBdr>
        <w:top w:val="none" w:sz="0" w:space="0" w:color="auto"/>
        <w:left w:val="none" w:sz="0" w:space="0" w:color="auto"/>
        <w:bottom w:val="none" w:sz="0" w:space="0" w:color="auto"/>
        <w:right w:val="none" w:sz="0" w:space="0" w:color="auto"/>
      </w:divBdr>
    </w:div>
    <w:div w:id="1097872525">
      <w:bodyDiv w:val="1"/>
      <w:marLeft w:val="0"/>
      <w:marRight w:val="0"/>
      <w:marTop w:val="0"/>
      <w:marBottom w:val="0"/>
      <w:divBdr>
        <w:top w:val="none" w:sz="0" w:space="0" w:color="auto"/>
        <w:left w:val="none" w:sz="0" w:space="0" w:color="auto"/>
        <w:bottom w:val="none" w:sz="0" w:space="0" w:color="auto"/>
        <w:right w:val="none" w:sz="0" w:space="0" w:color="auto"/>
      </w:divBdr>
    </w:div>
    <w:div w:id="1099721452">
      <w:bodyDiv w:val="1"/>
      <w:marLeft w:val="0"/>
      <w:marRight w:val="0"/>
      <w:marTop w:val="0"/>
      <w:marBottom w:val="0"/>
      <w:divBdr>
        <w:top w:val="none" w:sz="0" w:space="0" w:color="auto"/>
        <w:left w:val="none" w:sz="0" w:space="0" w:color="auto"/>
        <w:bottom w:val="none" w:sz="0" w:space="0" w:color="auto"/>
        <w:right w:val="none" w:sz="0" w:space="0" w:color="auto"/>
      </w:divBdr>
    </w:div>
    <w:div w:id="1100874370">
      <w:bodyDiv w:val="1"/>
      <w:marLeft w:val="0"/>
      <w:marRight w:val="0"/>
      <w:marTop w:val="0"/>
      <w:marBottom w:val="0"/>
      <w:divBdr>
        <w:top w:val="none" w:sz="0" w:space="0" w:color="auto"/>
        <w:left w:val="none" w:sz="0" w:space="0" w:color="auto"/>
        <w:bottom w:val="none" w:sz="0" w:space="0" w:color="auto"/>
        <w:right w:val="none" w:sz="0" w:space="0" w:color="auto"/>
      </w:divBdr>
    </w:div>
    <w:div w:id="1102185674">
      <w:bodyDiv w:val="1"/>
      <w:marLeft w:val="0"/>
      <w:marRight w:val="0"/>
      <w:marTop w:val="0"/>
      <w:marBottom w:val="0"/>
      <w:divBdr>
        <w:top w:val="none" w:sz="0" w:space="0" w:color="auto"/>
        <w:left w:val="none" w:sz="0" w:space="0" w:color="auto"/>
        <w:bottom w:val="none" w:sz="0" w:space="0" w:color="auto"/>
        <w:right w:val="none" w:sz="0" w:space="0" w:color="auto"/>
      </w:divBdr>
    </w:div>
    <w:div w:id="1104419694">
      <w:bodyDiv w:val="1"/>
      <w:marLeft w:val="0"/>
      <w:marRight w:val="0"/>
      <w:marTop w:val="0"/>
      <w:marBottom w:val="0"/>
      <w:divBdr>
        <w:top w:val="none" w:sz="0" w:space="0" w:color="auto"/>
        <w:left w:val="none" w:sz="0" w:space="0" w:color="auto"/>
        <w:bottom w:val="none" w:sz="0" w:space="0" w:color="auto"/>
        <w:right w:val="none" w:sz="0" w:space="0" w:color="auto"/>
      </w:divBdr>
    </w:div>
    <w:div w:id="1104810499">
      <w:bodyDiv w:val="1"/>
      <w:marLeft w:val="0"/>
      <w:marRight w:val="0"/>
      <w:marTop w:val="0"/>
      <w:marBottom w:val="0"/>
      <w:divBdr>
        <w:top w:val="none" w:sz="0" w:space="0" w:color="auto"/>
        <w:left w:val="none" w:sz="0" w:space="0" w:color="auto"/>
        <w:bottom w:val="none" w:sz="0" w:space="0" w:color="auto"/>
        <w:right w:val="none" w:sz="0" w:space="0" w:color="auto"/>
      </w:divBdr>
    </w:div>
    <w:div w:id="1105615603">
      <w:bodyDiv w:val="1"/>
      <w:marLeft w:val="0"/>
      <w:marRight w:val="0"/>
      <w:marTop w:val="0"/>
      <w:marBottom w:val="0"/>
      <w:divBdr>
        <w:top w:val="none" w:sz="0" w:space="0" w:color="auto"/>
        <w:left w:val="none" w:sz="0" w:space="0" w:color="auto"/>
        <w:bottom w:val="none" w:sz="0" w:space="0" w:color="auto"/>
        <w:right w:val="none" w:sz="0" w:space="0" w:color="auto"/>
      </w:divBdr>
    </w:div>
    <w:div w:id="1105617048">
      <w:bodyDiv w:val="1"/>
      <w:marLeft w:val="0"/>
      <w:marRight w:val="0"/>
      <w:marTop w:val="0"/>
      <w:marBottom w:val="0"/>
      <w:divBdr>
        <w:top w:val="none" w:sz="0" w:space="0" w:color="auto"/>
        <w:left w:val="none" w:sz="0" w:space="0" w:color="auto"/>
        <w:bottom w:val="none" w:sz="0" w:space="0" w:color="auto"/>
        <w:right w:val="none" w:sz="0" w:space="0" w:color="auto"/>
      </w:divBdr>
    </w:div>
    <w:div w:id="1114058368">
      <w:bodyDiv w:val="1"/>
      <w:marLeft w:val="0"/>
      <w:marRight w:val="0"/>
      <w:marTop w:val="0"/>
      <w:marBottom w:val="0"/>
      <w:divBdr>
        <w:top w:val="none" w:sz="0" w:space="0" w:color="auto"/>
        <w:left w:val="none" w:sz="0" w:space="0" w:color="auto"/>
        <w:bottom w:val="none" w:sz="0" w:space="0" w:color="auto"/>
        <w:right w:val="none" w:sz="0" w:space="0" w:color="auto"/>
      </w:divBdr>
    </w:div>
    <w:div w:id="1114406435">
      <w:bodyDiv w:val="1"/>
      <w:marLeft w:val="0"/>
      <w:marRight w:val="0"/>
      <w:marTop w:val="0"/>
      <w:marBottom w:val="0"/>
      <w:divBdr>
        <w:top w:val="none" w:sz="0" w:space="0" w:color="auto"/>
        <w:left w:val="none" w:sz="0" w:space="0" w:color="auto"/>
        <w:bottom w:val="none" w:sz="0" w:space="0" w:color="auto"/>
        <w:right w:val="none" w:sz="0" w:space="0" w:color="auto"/>
      </w:divBdr>
    </w:div>
    <w:div w:id="1117985495">
      <w:bodyDiv w:val="1"/>
      <w:marLeft w:val="0"/>
      <w:marRight w:val="0"/>
      <w:marTop w:val="0"/>
      <w:marBottom w:val="0"/>
      <w:divBdr>
        <w:top w:val="none" w:sz="0" w:space="0" w:color="auto"/>
        <w:left w:val="none" w:sz="0" w:space="0" w:color="auto"/>
        <w:bottom w:val="none" w:sz="0" w:space="0" w:color="auto"/>
        <w:right w:val="none" w:sz="0" w:space="0" w:color="auto"/>
      </w:divBdr>
    </w:div>
    <w:div w:id="1119494801">
      <w:bodyDiv w:val="1"/>
      <w:marLeft w:val="0"/>
      <w:marRight w:val="0"/>
      <w:marTop w:val="0"/>
      <w:marBottom w:val="0"/>
      <w:divBdr>
        <w:top w:val="none" w:sz="0" w:space="0" w:color="auto"/>
        <w:left w:val="none" w:sz="0" w:space="0" w:color="auto"/>
        <w:bottom w:val="none" w:sz="0" w:space="0" w:color="auto"/>
        <w:right w:val="none" w:sz="0" w:space="0" w:color="auto"/>
      </w:divBdr>
    </w:div>
    <w:div w:id="1121345799">
      <w:bodyDiv w:val="1"/>
      <w:marLeft w:val="0"/>
      <w:marRight w:val="0"/>
      <w:marTop w:val="0"/>
      <w:marBottom w:val="0"/>
      <w:divBdr>
        <w:top w:val="none" w:sz="0" w:space="0" w:color="auto"/>
        <w:left w:val="none" w:sz="0" w:space="0" w:color="auto"/>
        <w:bottom w:val="none" w:sz="0" w:space="0" w:color="auto"/>
        <w:right w:val="none" w:sz="0" w:space="0" w:color="auto"/>
      </w:divBdr>
    </w:div>
    <w:div w:id="1121802531">
      <w:bodyDiv w:val="1"/>
      <w:marLeft w:val="0"/>
      <w:marRight w:val="0"/>
      <w:marTop w:val="0"/>
      <w:marBottom w:val="0"/>
      <w:divBdr>
        <w:top w:val="none" w:sz="0" w:space="0" w:color="auto"/>
        <w:left w:val="none" w:sz="0" w:space="0" w:color="auto"/>
        <w:bottom w:val="none" w:sz="0" w:space="0" w:color="auto"/>
        <w:right w:val="none" w:sz="0" w:space="0" w:color="auto"/>
      </w:divBdr>
    </w:div>
    <w:div w:id="1123887276">
      <w:bodyDiv w:val="1"/>
      <w:marLeft w:val="0"/>
      <w:marRight w:val="0"/>
      <w:marTop w:val="0"/>
      <w:marBottom w:val="0"/>
      <w:divBdr>
        <w:top w:val="none" w:sz="0" w:space="0" w:color="auto"/>
        <w:left w:val="none" w:sz="0" w:space="0" w:color="auto"/>
        <w:bottom w:val="none" w:sz="0" w:space="0" w:color="auto"/>
        <w:right w:val="none" w:sz="0" w:space="0" w:color="auto"/>
      </w:divBdr>
    </w:div>
    <w:div w:id="1125075398">
      <w:bodyDiv w:val="1"/>
      <w:marLeft w:val="0"/>
      <w:marRight w:val="0"/>
      <w:marTop w:val="0"/>
      <w:marBottom w:val="0"/>
      <w:divBdr>
        <w:top w:val="none" w:sz="0" w:space="0" w:color="auto"/>
        <w:left w:val="none" w:sz="0" w:space="0" w:color="auto"/>
        <w:bottom w:val="none" w:sz="0" w:space="0" w:color="auto"/>
        <w:right w:val="none" w:sz="0" w:space="0" w:color="auto"/>
      </w:divBdr>
    </w:div>
    <w:div w:id="1125351309">
      <w:bodyDiv w:val="1"/>
      <w:marLeft w:val="0"/>
      <w:marRight w:val="0"/>
      <w:marTop w:val="0"/>
      <w:marBottom w:val="0"/>
      <w:divBdr>
        <w:top w:val="none" w:sz="0" w:space="0" w:color="auto"/>
        <w:left w:val="none" w:sz="0" w:space="0" w:color="auto"/>
        <w:bottom w:val="none" w:sz="0" w:space="0" w:color="auto"/>
        <w:right w:val="none" w:sz="0" w:space="0" w:color="auto"/>
      </w:divBdr>
    </w:div>
    <w:div w:id="1133717006">
      <w:bodyDiv w:val="1"/>
      <w:marLeft w:val="0"/>
      <w:marRight w:val="0"/>
      <w:marTop w:val="0"/>
      <w:marBottom w:val="0"/>
      <w:divBdr>
        <w:top w:val="none" w:sz="0" w:space="0" w:color="auto"/>
        <w:left w:val="none" w:sz="0" w:space="0" w:color="auto"/>
        <w:bottom w:val="none" w:sz="0" w:space="0" w:color="auto"/>
        <w:right w:val="none" w:sz="0" w:space="0" w:color="auto"/>
      </w:divBdr>
    </w:div>
    <w:div w:id="1139104351">
      <w:bodyDiv w:val="1"/>
      <w:marLeft w:val="0"/>
      <w:marRight w:val="0"/>
      <w:marTop w:val="0"/>
      <w:marBottom w:val="0"/>
      <w:divBdr>
        <w:top w:val="none" w:sz="0" w:space="0" w:color="auto"/>
        <w:left w:val="none" w:sz="0" w:space="0" w:color="auto"/>
        <w:bottom w:val="none" w:sz="0" w:space="0" w:color="auto"/>
        <w:right w:val="none" w:sz="0" w:space="0" w:color="auto"/>
      </w:divBdr>
    </w:div>
    <w:div w:id="1147894753">
      <w:bodyDiv w:val="1"/>
      <w:marLeft w:val="0"/>
      <w:marRight w:val="0"/>
      <w:marTop w:val="0"/>
      <w:marBottom w:val="0"/>
      <w:divBdr>
        <w:top w:val="none" w:sz="0" w:space="0" w:color="auto"/>
        <w:left w:val="none" w:sz="0" w:space="0" w:color="auto"/>
        <w:bottom w:val="none" w:sz="0" w:space="0" w:color="auto"/>
        <w:right w:val="none" w:sz="0" w:space="0" w:color="auto"/>
      </w:divBdr>
    </w:div>
    <w:div w:id="1154177465">
      <w:bodyDiv w:val="1"/>
      <w:marLeft w:val="0"/>
      <w:marRight w:val="0"/>
      <w:marTop w:val="0"/>
      <w:marBottom w:val="0"/>
      <w:divBdr>
        <w:top w:val="none" w:sz="0" w:space="0" w:color="auto"/>
        <w:left w:val="none" w:sz="0" w:space="0" w:color="auto"/>
        <w:bottom w:val="none" w:sz="0" w:space="0" w:color="auto"/>
        <w:right w:val="none" w:sz="0" w:space="0" w:color="auto"/>
      </w:divBdr>
    </w:div>
    <w:div w:id="1156453947">
      <w:bodyDiv w:val="1"/>
      <w:marLeft w:val="0"/>
      <w:marRight w:val="0"/>
      <w:marTop w:val="0"/>
      <w:marBottom w:val="0"/>
      <w:divBdr>
        <w:top w:val="none" w:sz="0" w:space="0" w:color="auto"/>
        <w:left w:val="none" w:sz="0" w:space="0" w:color="auto"/>
        <w:bottom w:val="none" w:sz="0" w:space="0" w:color="auto"/>
        <w:right w:val="none" w:sz="0" w:space="0" w:color="auto"/>
      </w:divBdr>
    </w:div>
    <w:div w:id="1159610752">
      <w:bodyDiv w:val="1"/>
      <w:marLeft w:val="0"/>
      <w:marRight w:val="0"/>
      <w:marTop w:val="0"/>
      <w:marBottom w:val="0"/>
      <w:divBdr>
        <w:top w:val="none" w:sz="0" w:space="0" w:color="auto"/>
        <w:left w:val="none" w:sz="0" w:space="0" w:color="auto"/>
        <w:bottom w:val="none" w:sz="0" w:space="0" w:color="auto"/>
        <w:right w:val="none" w:sz="0" w:space="0" w:color="auto"/>
      </w:divBdr>
    </w:div>
    <w:div w:id="1161039454">
      <w:bodyDiv w:val="1"/>
      <w:marLeft w:val="0"/>
      <w:marRight w:val="0"/>
      <w:marTop w:val="0"/>
      <w:marBottom w:val="0"/>
      <w:divBdr>
        <w:top w:val="none" w:sz="0" w:space="0" w:color="auto"/>
        <w:left w:val="none" w:sz="0" w:space="0" w:color="auto"/>
        <w:bottom w:val="none" w:sz="0" w:space="0" w:color="auto"/>
        <w:right w:val="none" w:sz="0" w:space="0" w:color="auto"/>
      </w:divBdr>
    </w:div>
    <w:div w:id="1161891821">
      <w:bodyDiv w:val="1"/>
      <w:marLeft w:val="0"/>
      <w:marRight w:val="0"/>
      <w:marTop w:val="0"/>
      <w:marBottom w:val="0"/>
      <w:divBdr>
        <w:top w:val="none" w:sz="0" w:space="0" w:color="auto"/>
        <w:left w:val="none" w:sz="0" w:space="0" w:color="auto"/>
        <w:bottom w:val="none" w:sz="0" w:space="0" w:color="auto"/>
        <w:right w:val="none" w:sz="0" w:space="0" w:color="auto"/>
      </w:divBdr>
    </w:div>
    <w:div w:id="1169368191">
      <w:bodyDiv w:val="1"/>
      <w:marLeft w:val="0"/>
      <w:marRight w:val="0"/>
      <w:marTop w:val="0"/>
      <w:marBottom w:val="0"/>
      <w:divBdr>
        <w:top w:val="none" w:sz="0" w:space="0" w:color="auto"/>
        <w:left w:val="none" w:sz="0" w:space="0" w:color="auto"/>
        <w:bottom w:val="none" w:sz="0" w:space="0" w:color="auto"/>
        <w:right w:val="none" w:sz="0" w:space="0" w:color="auto"/>
      </w:divBdr>
    </w:div>
    <w:div w:id="1169637175">
      <w:bodyDiv w:val="1"/>
      <w:marLeft w:val="0"/>
      <w:marRight w:val="0"/>
      <w:marTop w:val="0"/>
      <w:marBottom w:val="0"/>
      <w:divBdr>
        <w:top w:val="none" w:sz="0" w:space="0" w:color="auto"/>
        <w:left w:val="none" w:sz="0" w:space="0" w:color="auto"/>
        <w:bottom w:val="none" w:sz="0" w:space="0" w:color="auto"/>
        <w:right w:val="none" w:sz="0" w:space="0" w:color="auto"/>
      </w:divBdr>
    </w:div>
    <w:div w:id="1171137062">
      <w:bodyDiv w:val="1"/>
      <w:marLeft w:val="0"/>
      <w:marRight w:val="0"/>
      <w:marTop w:val="0"/>
      <w:marBottom w:val="0"/>
      <w:divBdr>
        <w:top w:val="none" w:sz="0" w:space="0" w:color="auto"/>
        <w:left w:val="none" w:sz="0" w:space="0" w:color="auto"/>
        <w:bottom w:val="none" w:sz="0" w:space="0" w:color="auto"/>
        <w:right w:val="none" w:sz="0" w:space="0" w:color="auto"/>
      </w:divBdr>
    </w:div>
    <w:div w:id="1172794522">
      <w:bodyDiv w:val="1"/>
      <w:marLeft w:val="0"/>
      <w:marRight w:val="0"/>
      <w:marTop w:val="0"/>
      <w:marBottom w:val="0"/>
      <w:divBdr>
        <w:top w:val="none" w:sz="0" w:space="0" w:color="auto"/>
        <w:left w:val="none" w:sz="0" w:space="0" w:color="auto"/>
        <w:bottom w:val="none" w:sz="0" w:space="0" w:color="auto"/>
        <w:right w:val="none" w:sz="0" w:space="0" w:color="auto"/>
      </w:divBdr>
    </w:div>
    <w:div w:id="1173449669">
      <w:bodyDiv w:val="1"/>
      <w:marLeft w:val="0"/>
      <w:marRight w:val="0"/>
      <w:marTop w:val="0"/>
      <w:marBottom w:val="0"/>
      <w:divBdr>
        <w:top w:val="none" w:sz="0" w:space="0" w:color="auto"/>
        <w:left w:val="none" w:sz="0" w:space="0" w:color="auto"/>
        <w:bottom w:val="none" w:sz="0" w:space="0" w:color="auto"/>
        <w:right w:val="none" w:sz="0" w:space="0" w:color="auto"/>
      </w:divBdr>
    </w:div>
    <w:div w:id="1174303883">
      <w:bodyDiv w:val="1"/>
      <w:marLeft w:val="0"/>
      <w:marRight w:val="0"/>
      <w:marTop w:val="0"/>
      <w:marBottom w:val="0"/>
      <w:divBdr>
        <w:top w:val="none" w:sz="0" w:space="0" w:color="auto"/>
        <w:left w:val="none" w:sz="0" w:space="0" w:color="auto"/>
        <w:bottom w:val="none" w:sz="0" w:space="0" w:color="auto"/>
        <w:right w:val="none" w:sz="0" w:space="0" w:color="auto"/>
      </w:divBdr>
    </w:div>
    <w:div w:id="1176185568">
      <w:bodyDiv w:val="1"/>
      <w:marLeft w:val="0"/>
      <w:marRight w:val="0"/>
      <w:marTop w:val="0"/>
      <w:marBottom w:val="0"/>
      <w:divBdr>
        <w:top w:val="none" w:sz="0" w:space="0" w:color="auto"/>
        <w:left w:val="none" w:sz="0" w:space="0" w:color="auto"/>
        <w:bottom w:val="none" w:sz="0" w:space="0" w:color="auto"/>
        <w:right w:val="none" w:sz="0" w:space="0" w:color="auto"/>
      </w:divBdr>
    </w:div>
    <w:div w:id="1179124584">
      <w:bodyDiv w:val="1"/>
      <w:marLeft w:val="0"/>
      <w:marRight w:val="0"/>
      <w:marTop w:val="0"/>
      <w:marBottom w:val="0"/>
      <w:divBdr>
        <w:top w:val="none" w:sz="0" w:space="0" w:color="auto"/>
        <w:left w:val="none" w:sz="0" w:space="0" w:color="auto"/>
        <w:bottom w:val="none" w:sz="0" w:space="0" w:color="auto"/>
        <w:right w:val="none" w:sz="0" w:space="0" w:color="auto"/>
      </w:divBdr>
    </w:div>
    <w:div w:id="1180242528">
      <w:bodyDiv w:val="1"/>
      <w:marLeft w:val="0"/>
      <w:marRight w:val="0"/>
      <w:marTop w:val="0"/>
      <w:marBottom w:val="0"/>
      <w:divBdr>
        <w:top w:val="none" w:sz="0" w:space="0" w:color="auto"/>
        <w:left w:val="none" w:sz="0" w:space="0" w:color="auto"/>
        <w:bottom w:val="none" w:sz="0" w:space="0" w:color="auto"/>
        <w:right w:val="none" w:sz="0" w:space="0" w:color="auto"/>
      </w:divBdr>
    </w:div>
    <w:div w:id="1180969949">
      <w:bodyDiv w:val="1"/>
      <w:marLeft w:val="0"/>
      <w:marRight w:val="0"/>
      <w:marTop w:val="0"/>
      <w:marBottom w:val="0"/>
      <w:divBdr>
        <w:top w:val="none" w:sz="0" w:space="0" w:color="auto"/>
        <w:left w:val="none" w:sz="0" w:space="0" w:color="auto"/>
        <w:bottom w:val="none" w:sz="0" w:space="0" w:color="auto"/>
        <w:right w:val="none" w:sz="0" w:space="0" w:color="auto"/>
      </w:divBdr>
    </w:div>
    <w:div w:id="1190991555">
      <w:bodyDiv w:val="1"/>
      <w:marLeft w:val="0"/>
      <w:marRight w:val="0"/>
      <w:marTop w:val="0"/>
      <w:marBottom w:val="0"/>
      <w:divBdr>
        <w:top w:val="none" w:sz="0" w:space="0" w:color="auto"/>
        <w:left w:val="none" w:sz="0" w:space="0" w:color="auto"/>
        <w:bottom w:val="none" w:sz="0" w:space="0" w:color="auto"/>
        <w:right w:val="none" w:sz="0" w:space="0" w:color="auto"/>
      </w:divBdr>
    </w:div>
    <w:div w:id="1191845426">
      <w:bodyDiv w:val="1"/>
      <w:marLeft w:val="0"/>
      <w:marRight w:val="0"/>
      <w:marTop w:val="0"/>
      <w:marBottom w:val="0"/>
      <w:divBdr>
        <w:top w:val="none" w:sz="0" w:space="0" w:color="auto"/>
        <w:left w:val="none" w:sz="0" w:space="0" w:color="auto"/>
        <w:bottom w:val="none" w:sz="0" w:space="0" w:color="auto"/>
        <w:right w:val="none" w:sz="0" w:space="0" w:color="auto"/>
      </w:divBdr>
    </w:div>
    <w:div w:id="1194028493">
      <w:bodyDiv w:val="1"/>
      <w:marLeft w:val="0"/>
      <w:marRight w:val="0"/>
      <w:marTop w:val="0"/>
      <w:marBottom w:val="0"/>
      <w:divBdr>
        <w:top w:val="none" w:sz="0" w:space="0" w:color="auto"/>
        <w:left w:val="none" w:sz="0" w:space="0" w:color="auto"/>
        <w:bottom w:val="none" w:sz="0" w:space="0" w:color="auto"/>
        <w:right w:val="none" w:sz="0" w:space="0" w:color="auto"/>
      </w:divBdr>
    </w:div>
    <w:div w:id="1194339911">
      <w:bodyDiv w:val="1"/>
      <w:marLeft w:val="0"/>
      <w:marRight w:val="0"/>
      <w:marTop w:val="0"/>
      <w:marBottom w:val="0"/>
      <w:divBdr>
        <w:top w:val="none" w:sz="0" w:space="0" w:color="auto"/>
        <w:left w:val="none" w:sz="0" w:space="0" w:color="auto"/>
        <w:bottom w:val="none" w:sz="0" w:space="0" w:color="auto"/>
        <w:right w:val="none" w:sz="0" w:space="0" w:color="auto"/>
      </w:divBdr>
    </w:div>
    <w:div w:id="1194727687">
      <w:bodyDiv w:val="1"/>
      <w:marLeft w:val="0"/>
      <w:marRight w:val="0"/>
      <w:marTop w:val="0"/>
      <w:marBottom w:val="0"/>
      <w:divBdr>
        <w:top w:val="none" w:sz="0" w:space="0" w:color="auto"/>
        <w:left w:val="none" w:sz="0" w:space="0" w:color="auto"/>
        <w:bottom w:val="none" w:sz="0" w:space="0" w:color="auto"/>
        <w:right w:val="none" w:sz="0" w:space="0" w:color="auto"/>
      </w:divBdr>
    </w:div>
    <w:div w:id="1197306165">
      <w:bodyDiv w:val="1"/>
      <w:marLeft w:val="0"/>
      <w:marRight w:val="0"/>
      <w:marTop w:val="0"/>
      <w:marBottom w:val="0"/>
      <w:divBdr>
        <w:top w:val="none" w:sz="0" w:space="0" w:color="auto"/>
        <w:left w:val="none" w:sz="0" w:space="0" w:color="auto"/>
        <w:bottom w:val="none" w:sz="0" w:space="0" w:color="auto"/>
        <w:right w:val="none" w:sz="0" w:space="0" w:color="auto"/>
      </w:divBdr>
    </w:div>
    <w:div w:id="1206942377">
      <w:bodyDiv w:val="1"/>
      <w:marLeft w:val="0"/>
      <w:marRight w:val="0"/>
      <w:marTop w:val="0"/>
      <w:marBottom w:val="0"/>
      <w:divBdr>
        <w:top w:val="none" w:sz="0" w:space="0" w:color="auto"/>
        <w:left w:val="none" w:sz="0" w:space="0" w:color="auto"/>
        <w:bottom w:val="none" w:sz="0" w:space="0" w:color="auto"/>
        <w:right w:val="none" w:sz="0" w:space="0" w:color="auto"/>
      </w:divBdr>
    </w:div>
    <w:div w:id="1209146937">
      <w:bodyDiv w:val="1"/>
      <w:marLeft w:val="0"/>
      <w:marRight w:val="0"/>
      <w:marTop w:val="0"/>
      <w:marBottom w:val="0"/>
      <w:divBdr>
        <w:top w:val="none" w:sz="0" w:space="0" w:color="auto"/>
        <w:left w:val="none" w:sz="0" w:space="0" w:color="auto"/>
        <w:bottom w:val="none" w:sz="0" w:space="0" w:color="auto"/>
        <w:right w:val="none" w:sz="0" w:space="0" w:color="auto"/>
      </w:divBdr>
    </w:div>
    <w:div w:id="1212107417">
      <w:bodyDiv w:val="1"/>
      <w:marLeft w:val="0"/>
      <w:marRight w:val="0"/>
      <w:marTop w:val="0"/>
      <w:marBottom w:val="0"/>
      <w:divBdr>
        <w:top w:val="none" w:sz="0" w:space="0" w:color="auto"/>
        <w:left w:val="none" w:sz="0" w:space="0" w:color="auto"/>
        <w:bottom w:val="none" w:sz="0" w:space="0" w:color="auto"/>
        <w:right w:val="none" w:sz="0" w:space="0" w:color="auto"/>
      </w:divBdr>
    </w:div>
    <w:div w:id="1212225592">
      <w:bodyDiv w:val="1"/>
      <w:marLeft w:val="0"/>
      <w:marRight w:val="0"/>
      <w:marTop w:val="0"/>
      <w:marBottom w:val="0"/>
      <w:divBdr>
        <w:top w:val="none" w:sz="0" w:space="0" w:color="auto"/>
        <w:left w:val="none" w:sz="0" w:space="0" w:color="auto"/>
        <w:bottom w:val="none" w:sz="0" w:space="0" w:color="auto"/>
        <w:right w:val="none" w:sz="0" w:space="0" w:color="auto"/>
      </w:divBdr>
    </w:div>
    <w:div w:id="1218786099">
      <w:bodyDiv w:val="1"/>
      <w:marLeft w:val="0"/>
      <w:marRight w:val="0"/>
      <w:marTop w:val="0"/>
      <w:marBottom w:val="0"/>
      <w:divBdr>
        <w:top w:val="none" w:sz="0" w:space="0" w:color="auto"/>
        <w:left w:val="none" w:sz="0" w:space="0" w:color="auto"/>
        <w:bottom w:val="none" w:sz="0" w:space="0" w:color="auto"/>
        <w:right w:val="none" w:sz="0" w:space="0" w:color="auto"/>
      </w:divBdr>
    </w:div>
    <w:div w:id="1226642929">
      <w:bodyDiv w:val="1"/>
      <w:marLeft w:val="0"/>
      <w:marRight w:val="0"/>
      <w:marTop w:val="0"/>
      <w:marBottom w:val="0"/>
      <w:divBdr>
        <w:top w:val="none" w:sz="0" w:space="0" w:color="auto"/>
        <w:left w:val="none" w:sz="0" w:space="0" w:color="auto"/>
        <w:bottom w:val="none" w:sz="0" w:space="0" w:color="auto"/>
        <w:right w:val="none" w:sz="0" w:space="0" w:color="auto"/>
      </w:divBdr>
    </w:div>
    <w:div w:id="1229456764">
      <w:bodyDiv w:val="1"/>
      <w:marLeft w:val="0"/>
      <w:marRight w:val="0"/>
      <w:marTop w:val="0"/>
      <w:marBottom w:val="0"/>
      <w:divBdr>
        <w:top w:val="none" w:sz="0" w:space="0" w:color="auto"/>
        <w:left w:val="none" w:sz="0" w:space="0" w:color="auto"/>
        <w:bottom w:val="none" w:sz="0" w:space="0" w:color="auto"/>
        <w:right w:val="none" w:sz="0" w:space="0" w:color="auto"/>
      </w:divBdr>
    </w:div>
    <w:div w:id="1229996533">
      <w:bodyDiv w:val="1"/>
      <w:marLeft w:val="0"/>
      <w:marRight w:val="0"/>
      <w:marTop w:val="0"/>
      <w:marBottom w:val="0"/>
      <w:divBdr>
        <w:top w:val="none" w:sz="0" w:space="0" w:color="auto"/>
        <w:left w:val="none" w:sz="0" w:space="0" w:color="auto"/>
        <w:bottom w:val="none" w:sz="0" w:space="0" w:color="auto"/>
        <w:right w:val="none" w:sz="0" w:space="0" w:color="auto"/>
      </w:divBdr>
    </w:div>
    <w:div w:id="1231425662">
      <w:bodyDiv w:val="1"/>
      <w:marLeft w:val="0"/>
      <w:marRight w:val="0"/>
      <w:marTop w:val="0"/>
      <w:marBottom w:val="0"/>
      <w:divBdr>
        <w:top w:val="none" w:sz="0" w:space="0" w:color="auto"/>
        <w:left w:val="none" w:sz="0" w:space="0" w:color="auto"/>
        <w:bottom w:val="none" w:sz="0" w:space="0" w:color="auto"/>
        <w:right w:val="none" w:sz="0" w:space="0" w:color="auto"/>
      </w:divBdr>
    </w:div>
    <w:div w:id="1239747462">
      <w:bodyDiv w:val="1"/>
      <w:marLeft w:val="0"/>
      <w:marRight w:val="0"/>
      <w:marTop w:val="0"/>
      <w:marBottom w:val="0"/>
      <w:divBdr>
        <w:top w:val="none" w:sz="0" w:space="0" w:color="auto"/>
        <w:left w:val="none" w:sz="0" w:space="0" w:color="auto"/>
        <w:bottom w:val="none" w:sz="0" w:space="0" w:color="auto"/>
        <w:right w:val="none" w:sz="0" w:space="0" w:color="auto"/>
      </w:divBdr>
    </w:div>
    <w:div w:id="1239899729">
      <w:bodyDiv w:val="1"/>
      <w:marLeft w:val="0"/>
      <w:marRight w:val="0"/>
      <w:marTop w:val="0"/>
      <w:marBottom w:val="0"/>
      <w:divBdr>
        <w:top w:val="none" w:sz="0" w:space="0" w:color="auto"/>
        <w:left w:val="none" w:sz="0" w:space="0" w:color="auto"/>
        <w:bottom w:val="none" w:sz="0" w:space="0" w:color="auto"/>
        <w:right w:val="none" w:sz="0" w:space="0" w:color="auto"/>
      </w:divBdr>
    </w:div>
    <w:div w:id="1240019683">
      <w:bodyDiv w:val="1"/>
      <w:marLeft w:val="0"/>
      <w:marRight w:val="0"/>
      <w:marTop w:val="0"/>
      <w:marBottom w:val="0"/>
      <w:divBdr>
        <w:top w:val="none" w:sz="0" w:space="0" w:color="auto"/>
        <w:left w:val="none" w:sz="0" w:space="0" w:color="auto"/>
        <w:bottom w:val="none" w:sz="0" w:space="0" w:color="auto"/>
        <w:right w:val="none" w:sz="0" w:space="0" w:color="auto"/>
      </w:divBdr>
    </w:div>
    <w:div w:id="1240798015">
      <w:bodyDiv w:val="1"/>
      <w:marLeft w:val="0"/>
      <w:marRight w:val="0"/>
      <w:marTop w:val="0"/>
      <w:marBottom w:val="0"/>
      <w:divBdr>
        <w:top w:val="none" w:sz="0" w:space="0" w:color="auto"/>
        <w:left w:val="none" w:sz="0" w:space="0" w:color="auto"/>
        <w:bottom w:val="none" w:sz="0" w:space="0" w:color="auto"/>
        <w:right w:val="none" w:sz="0" w:space="0" w:color="auto"/>
      </w:divBdr>
    </w:div>
    <w:div w:id="1247766887">
      <w:bodyDiv w:val="1"/>
      <w:marLeft w:val="0"/>
      <w:marRight w:val="0"/>
      <w:marTop w:val="0"/>
      <w:marBottom w:val="0"/>
      <w:divBdr>
        <w:top w:val="none" w:sz="0" w:space="0" w:color="auto"/>
        <w:left w:val="none" w:sz="0" w:space="0" w:color="auto"/>
        <w:bottom w:val="none" w:sz="0" w:space="0" w:color="auto"/>
        <w:right w:val="none" w:sz="0" w:space="0" w:color="auto"/>
      </w:divBdr>
    </w:div>
    <w:div w:id="1259020096">
      <w:bodyDiv w:val="1"/>
      <w:marLeft w:val="0"/>
      <w:marRight w:val="0"/>
      <w:marTop w:val="0"/>
      <w:marBottom w:val="0"/>
      <w:divBdr>
        <w:top w:val="none" w:sz="0" w:space="0" w:color="auto"/>
        <w:left w:val="none" w:sz="0" w:space="0" w:color="auto"/>
        <w:bottom w:val="none" w:sz="0" w:space="0" w:color="auto"/>
        <w:right w:val="none" w:sz="0" w:space="0" w:color="auto"/>
      </w:divBdr>
    </w:div>
    <w:div w:id="1267158724">
      <w:bodyDiv w:val="1"/>
      <w:marLeft w:val="0"/>
      <w:marRight w:val="0"/>
      <w:marTop w:val="0"/>
      <w:marBottom w:val="0"/>
      <w:divBdr>
        <w:top w:val="none" w:sz="0" w:space="0" w:color="auto"/>
        <w:left w:val="none" w:sz="0" w:space="0" w:color="auto"/>
        <w:bottom w:val="none" w:sz="0" w:space="0" w:color="auto"/>
        <w:right w:val="none" w:sz="0" w:space="0" w:color="auto"/>
      </w:divBdr>
    </w:div>
    <w:div w:id="1269461074">
      <w:bodyDiv w:val="1"/>
      <w:marLeft w:val="0"/>
      <w:marRight w:val="0"/>
      <w:marTop w:val="0"/>
      <w:marBottom w:val="0"/>
      <w:divBdr>
        <w:top w:val="none" w:sz="0" w:space="0" w:color="auto"/>
        <w:left w:val="none" w:sz="0" w:space="0" w:color="auto"/>
        <w:bottom w:val="none" w:sz="0" w:space="0" w:color="auto"/>
        <w:right w:val="none" w:sz="0" w:space="0" w:color="auto"/>
      </w:divBdr>
    </w:div>
    <w:div w:id="1271359293">
      <w:bodyDiv w:val="1"/>
      <w:marLeft w:val="0"/>
      <w:marRight w:val="0"/>
      <w:marTop w:val="0"/>
      <w:marBottom w:val="0"/>
      <w:divBdr>
        <w:top w:val="none" w:sz="0" w:space="0" w:color="auto"/>
        <w:left w:val="none" w:sz="0" w:space="0" w:color="auto"/>
        <w:bottom w:val="none" w:sz="0" w:space="0" w:color="auto"/>
        <w:right w:val="none" w:sz="0" w:space="0" w:color="auto"/>
      </w:divBdr>
    </w:div>
    <w:div w:id="1273898947">
      <w:bodyDiv w:val="1"/>
      <w:marLeft w:val="0"/>
      <w:marRight w:val="0"/>
      <w:marTop w:val="0"/>
      <w:marBottom w:val="0"/>
      <w:divBdr>
        <w:top w:val="none" w:sz="0" w:space="0" w:color="auto"/>
        <w:left w:val="none" w:sz="0" w:space="0" w:color="auto"/>
        <w:bottom w:val="none" w:sz="0" w:space="0" w:color="auto"/>
        <w:right w:val="none" w:sz="0" w:space="0" w:color="auto"/>
      </w:divBdr>
    </w:div>
    <w:div w:id="1275743747">
      <w:bodyDiv w:val="1"/>
      <w:marLeft w:val="0"/>
      <w:marRight w:val="0"/>
      <w:marTop w:val="0"/>
      <w:marBottom w:val="0"/>
      <w:divBdr>
        <w:top w:val="none" w:sz="0" w:space="0" w:color="auto"/>
        <w:left w:val="none" w:sz="0" w:space="0" w:color="auto"/>
        <w:bottom w:val="none" w:sz="0" w:space="0" w:color="auto"/>
        <w:right w:val="none" w:sz="0" w:space="0" w:color="auto"/>
      </w:divBdr>
    </w:div>
    <w:div w:id="1276668858">
      <w:bodyDiv w:val="1"/>
      <w:marLeft w:val="0"/>
      <w:marRight w:val="0"/>
      <w:marTop w:val="0"/>
      <w:marBottom w:val="0"/>
      <w:divBdr>
        <w:top w:val="none" w:sz="0" w:space="0" w:color="auto"/>
        <w:left w:val="none" w:sz="0" w:space="0" w:color="auto"/>
        <w:bottom w:val="none" w:sz="0" w:space="0" w:color="auto"/>
        <w:right w:val="none" w:sz="0" w:space="0" w:color="auto"/>
      </w:divBdr>
    </w:div>
    <w:div w:id="1277175989">
      <w:bodyDiv w:val="1"/>
      <w:marLeft w:val="0"/>
      <w:marRight w:val="0"/>
      <w:marTop w:val="0"/>
      <w:marBottom w:val="0"/>
      <w:divBdr>
        <w:top w:val="none" w:sz="0" w:space="0" w:color="auto"/>
        <w:left w:val="none" w:sz="0" w:space="0" w:color="auto"/>
        <w:bottom w:val="none" w:sz="0" w:space="0" w:color="auto"/>
        <w:right w:val="none" w:sz="0" w:space="0" w:color="auto"/>
      </w:divBdr>
    </w:div>
    <w:div w:id="1277981432">
      <w:bodyDiv w:val="1"/>
      <w:marLeft w:val="0"/>
      <w:marRight w:val="0"/>
      <w:marTop w:val="0"/>
      <w:marBottom w:val="0"/>
      <w:divBdr>
        <w:top w:val="none" w:sz="0" w:space="0" w:color="auto"/>
        <w:left w:val="none" w:sz="0" w:space="0" w:color="auto"/>
        <w:bottom w:val="none" w:sz="0" w:space="0" w:color="auto"/>
        <w:right w:val="none" w:sz="0" w:space="0" w:color="auto"/>
      </w:divBdr>
    </w:div>
    <w:div w:id="1279680501">
      <w:bodyDiv w:val="1"/>
      <w:marLeft w:val="0"/>
      <w:marRight w:val="0"/>
      <w:marTop w:val="0"/>
      <w:marBottom w:val="0"/>
      <w:divBdr>
        <w:top w:val="none" w:sz="0" w:space="0" w:color="auto"/>
        <w:left w:val="none" w:sz="0" w:space="0" w:color="auto"/>
        <w:bottom w:val="none" w:sz="0" w:space="0" w:color="auto"/>
        <w:right w:val="none" w:sz="0" w:space="0" w:color="auto"/>
      </w:divBdr>
    </w:div>
    <w:div w:id="1281569087">
      <w:bodyDiv w:val="1"/>
      <w:marLeft w:val="0"/>
      <w:marRight w:val="0"/>
      <w:marTop w:val="0"/>
      <w:marBottom w:val="0"/>
      <w:divBdr>
        <w:top w:val="none" w:sz="0" w:space="0" w:color="auto"/>
        <w:left w:val="none" w:sz="0" w:space="0" w:color="auto"/>
        <w:bottom w:val="none" w:sz="0" w:space="0" w:color="auto"/>
        <w:right w:val="none" w:sz="0" w:space="0" w:color="auto"/>
      </w:divBdr>
    </w:div>
    <w:div w:id="1282761461">
      <w:bodyDiv w:val="1"/>
      <w:marLeft w:val="0"/>
      <w:marRight w:val="0"/>
      <w:marTop w:val="0"/>
      <w:marBottom w:val="0"/>
      <w:divBdr>
        <w:top w:val="none" w:sz="0" w:space="0" w:color="auto"/>
        <w:left w:val="none" w:sz="0" w:space="0" w:color="auto"/>
        <w:bottom w:val="none" w:sz="0" w:space="0" w:color="auto"/>
        <w:right w:val="none" w:sz="0" w:space="0" w:color="auto"/>
      </w:divBdr>
    </w:div>
    <w:div w:id="1282803365">
      <w:bodyDiv w:val="1"/>
      <w:marLeft w:val="0"/>
      <w:marRight w:val="0"/>
      <w:marTop w:val="0"/>
      <w:marBottom w:val="0"/>
      <w:divBdr>
        <w:top w:val="none" w:sz="0" w:space="0" w:color="auto"/>
        <w:left w:val="none" w:sz="0" w:space="0" w:color="auto"/>
        <w:bottom w:val="none" w:sz="0" w:space="0" w:color="auto"/>
        <w:right w:val="none" w:sz="0" w:space="0" w:color="auto"/>
      </w:divBdr>
    </w:div>
    <w:div w:id="1284270802">
      <w:bodyDiv w:val="1"/>
      <w:marLeft w:val="0"/>
      <w:marRight w:val="0"/>
      <w:marTop w:val="0"/>
      <w:marBottom w:val="0"/>
      <w:divBdr>
        <w:top w:val="none" w:sz="0" w:space="0" w:color="auto"/>
        <w:left w:val="none" w:sz="0" w:space="0" w:color="auto"/>
        <w:bottom w:val="none" w:sz="0" w:space="0" w:color="auto"/>
        <w:right w:val="none" w:sz="0" w:space="0" w:color="auto"/>
      </w:divBdr>
      <w:divsChild>
        <w:div w:id="135221185">
          <w:marLeft w:val="0"/>
          <w:marRight w:val="0"/>
          <w:marTop w:val="0"/>
          <w:marBottom w:val="0"/>
          <w:divBdr>
            <w:top w:val="none" w:sz="0" w:space="0" w:color="auto"/>
            <w:left w:val="none" w:sz="0" w:space="0" w:color="auto"/>
            <w:bottom w:val="none" w:sz="0" w:space="0" w:color="auto"/>
            <w:right w:val="none" w:sz="0" w:space="0" w:color="auto"/>
          </w:divBdr>
        </w:div>
      </w:divsChild>
    </w:div>
    <w:div w:id="1286739872">
      <w:bodyDiv w:val="1"/>
      <w:marLeft w:val="0"/>
      <w:marRight w:val="0"/>
      <w:marTop w:val="0"/>
      <w:marBottom w:val="0"/>
      <w:divBdr>
        <w:top w:val="none" w:sz="0" w:space="0" w:color="auto"/>
        <w:left w:val="none" w:sz="0" w:space="0" w:color="auto"/>
        <w:bottom w:val="none" w:sz="0" w:space="0" w:color="auto"/>
        <w:right w:val="none" w:sz="0" w:space="0" w:color="auto"/>
      </w:divBdr>
    </w:div>
    <w:div w:id="1287195806">
      <w:bodyDiv w:val="1"/>
      <w:marLeft w:val="0"/>
      <w:marRight w:val="0"/>
      <w:marTop w:val="0"/>
      <w:marBottom w:val="0"/>
      <w:divBdr>
        <w:top w:val="none" w:sz="0" w:space="0" w:color="auto"/>
        <w:left w:val="none" w:sz="0" w:space="0" w:color="auto"/>
        <w:bottom w:val="none" w:sz="0" w:space="0" w:color="auto"/>
        <w:right w:val="none" w:sz="0" w:space="0" w:color="auto"/>
      </w:divBdr>
    </w:div>
    <w:div w:id="1290553353">
      <w:bodyDiv w:val="1"/>
      <w:marLeft w:val="0"/>
      <w:marRight w:val="0"/>
      <w:marTop w:val="0"/>
      <w:marBottom w:val="0"/>
      <w:divBdr>
        <w:top w:val="none" w:sz="0" w:space="0" w:color="auto"/>
        <w:left w:val="none" w:sz="0" w:space="0" w:color="auto"/>
        <w:bottom w:val="none" w:sz="0" w:space="0" w:color="auto"/>
        <w:right w:val="none" w:sz="0" w:space="0" w:color="auto"/>
      </w:divBdr>
    </w:div>
    <w:div w:id="1291206313">
      <w:bodyDiv w:val="1"/>
      <w:marLeft w:val="0"/>
      <w:marRight w:val="0"/>
      <w:marTop w:val="0"/>
      <w:marBottom w:val="0"/>
      <w:divBdr>
        <w:top w:val="none" w:sz="0" w:space="0" w:color="auto"/>
        <w:left w:val="none" w:sz="0" w:space="0" w:color="auto"/>
        <w:bottom w:val="none" w:sz="0" w:space="0" w:color="auto"/>
        <w:right w:val="none" w:sz="0" w:space="0" w:color="auto"/>
      </w:divBdr>
    </w:div>
    <w:div w:id="1294362380">
      <w:bodyDiv w:val="1"/>
      <w:marLeft w:val="0"/>
      <w:marRight w:val="0"/>
      <w:marTop w:val="0"/>
      <w:marBottom w:val="0"/>
      <w:divBdr>
        <w:top w:val="none" w:sz="0" w:space="0" w:color="auto"/>
        <w:left w:val="none" w:sz="0" w:space="0" w:color="auto"/>
        <w:bottom w:val="none" w:sz="0" w:space="0" w:color="auto"/>
        <w:right w:val="none" w:sz="0" w:space="0" w:color="auto"/>
      </w:divBdr>
    </w:div>
    <w:div w:id="1298140853">
      <w:bodyDiv w:val="1"/>
      <w:marLeft w:val="0"/>
      <w:marRight w:val="0"/>
      <w:marTop w:val="0"/>
      <w:marBottom w:val="0"/>
      <w:divBdr>
        <w:top w:val="none" w:sz="0" w:space="0" w:color="auto"/>
        <w:left w:val="none" w:sz="0" w:space="0" w:color="auto"/>
        <w:bottom w:val="none" w:sz="0" w:space="0" w:color="auto"/>
        <w:right w:val="none" w:sz="0" w:space="0" w:color="auto"/>
      </w:divBdr>
    </w:div>
    <w:div w:id="1298340370">
      <w:bodyDiv w:val="1"/>
      <w:marLeft w:val="0"/>
      <w:marRight w:val="0"/>
      <w:marTop w:val="0"/>
      <w:marBottom w:val="0"/>
      <w:divBdr>
        <w:top w:val="none" w:sz="0" w:space="0" w:color="auto"/>
        <w:left w:val="none" w:sz="0" w:space="0" w:color="auto"/>
        <w:bottom w:val="none" w:sz="0" w:space="0" w:color="auto"/>
        <w:right w:val="none" w:sz="0" w:space="0" w:color="auto"/>
      </w:divBdr>
    </w:div>
    <w:div w:id="1299071434">
      <w:bodyDiv w:val="1"/>
      <w:marLeft w:val="0"/>
      <w:marRight w:val="0"/>
      <w:marTop w:val="0"/>
      <w:marBottom w:val="0"/>
      <w:divBdr>
        <w:top w:val="none" w:sz="0" w:space="0" w:color="auto"/>
        <w:left w:val="none" w:sz="0" w:space="0" w:color="auto"/>
        <w:bottom w:val="none" w:sz="0" w:space="0" w:color="auto"/>
        <w:right w:val="none" w:sz="0" w:space="0" w:color="auto"/>
      </w:divBdr>
    </w:div>
    <w:div w:id="1299188575">
      <w:bodyDiv w:val="1"/>
      <w:marLeft w:val="0"/>
      <w:marRight w:val="0"/>
      <w:marTop w:val="0"/>
      <w:marBottom w:val="0"/>
      <w:divBdr>
        <w:top w:val="none" w:sz="0" w:space="0" w:color="auto"/>
        <w:left w:val="none" w:sz="0" w:space="0" w:color="auto"/>
        <w:bottom w:val="none" w:sz="0" w:space="0" w:color="auto"/>
        <w:right w:val="none" w:sz="0" w:space="0" w:color="auto"/>
      </w:divBdr>
    </w:div>
    <w:div w:id="1300379044">
      <w:bodyDiv w:val="1"/>
      <w:marLeft w:val="0"/>
      <w:marRight w:val="0"/>
      <w:marTop w:val="0"/>
      <w:marBottom w:val="0"/>
      <w:divBdr>
        <w:top w:val="none" w:sz="0" w:space="0" w:color="auto"/>
        <w:left w:val="none" w:sz="0" w:space="0" w:color="auto"/>
        <w:bottom w:val="none" w:sz="0" w:space="0" w:color="auto"/>
        <w:right w:val="none" w:sz="0" w:space="0" w:color="auto"/>
      </w:divBdr>
    </w:div>
    <w:div w:id="1301153037">
      <w:bodyDiv w:val="1"/>
      <w:marLeft w:val="0"/>
      <w:marRight w:val="0"/>
      <w:marTop w:val="0"/>
      <w:marBottom w:val="0"/>
      <w:divBdr>
        <w:top w:val="none" w:sz="0" w:space="0" w:color="auto"/>
        <w:left w:val="none" w:sz="0" w:space="0" w:color="auto"/>
        <w:bottom w:val="none" w:sz="0" w:space="0" w:color="auto"/>
        <w:right w:val="none" w:sz="0" w:space="0" w:color="auto"/>
      </w:divBdr>
    </w:div>
    <w:div w:id="1301879681">
      <w:bodyDiv w:val="1"/>
      <w:marLeft w:val="0"/>
      <w:marRight w:val="0"/>
      <w:marTop w:val="0"/>
      <w:marBottom w:val="0"/>
      <w:divBdr>
        <w:top w:val="none" w:sz="0" w:space="0" w:color="auto"/>
        <w:left w:val="none" w:sz="0" w:space="0" w:color="auto"/>
        <w:bottom w:val="none" w:sz="0" w:space="0" w:color="auto"/>
        <w:right w:val="none" w:sz="0" w:space="0" w:color="auto"/>
      </w:divBdr>
    </w:div>
    <w:div w:id="1301882003">
      <w:bodyDiv w:val="1"/>
      <w:marLeft w:val="0"/>
      <w:marRight w:val="0"/>
      <w:marTop w:val="0"/>
      <w:marBottom w:val="0"/>
      <w:divBdr>
        <w:top w:val="none" w:sz="0" w:space="0" w:color="auto"/>
        <w:left w:val="none" w:sz="0" w:space="0" w:color="auto"/>
        <w:bottom w:val="none" w:sz="0" w:space="0" w:color="auto"/>
        <w:right w:val="none" w:sz="0" w:space="0" w:color="auto"/>
      </w:divBdr>
    </w:div>
    <w:div w:id="1308172717">
      <w:bodyDiv w:val="1"/>
      <w:marLeft w:val="0"/>
      <w:marRight w:val="0"/>
      <w:marTop w:val="0"/>
      <w:marBottom w:val="0"/>
      <w:divBdr>
        <w:top w:val="none" w:sz="0" w:space="0" w:color="auto"/>
        <w:left w:val="none" w:sz="0" w:space="0" w:color="auto"/>
        <w:bottom w:val="none" w:sz="0" w:space="0" w:color="auto"/>
        <w:right w:val="none" w:sz="0" w:space="0" w:color="auto"/>
      </w:divBdr>
    </w:div>
    <w:div w:id="1311522339">
      <w:bodyDiv w:val="1"/>
      <w:marLeft w:val="0"/>
      <w:marRight w:val="0"/>
      <w:marTop w:val="0"/>
      <w:marBottom w:val="0"/>
      <w:divBdr>
        <w:top w:val="none" w:sz="0" w:space="0" w:color="auto"/>
        <w:left w:val="none" w:sz="0" w:space="0" w:color="auto"/>
        <w:bottom w:val="none" w:sz="0" w:space="0" w:color="auto"/>
        <w:right w:val="none" w:sz="0" w:space="0" w:color="auto"/>
      </w:divBdr>
    </w:div>
    <w:div w:id="1312173628">
      <w:bodyDiv w:val="1"/>
      <w:marLeft w:val="0"/>
      <w:marRight w:val="0"/>
      <w:marTop w:val="0"/>
      <w:marBottom w:val="0"/>
      <w:divBdr>
        <w:top w:val="none" w:sz="0" w:space="0" w:color="auto"/>
        <w:left w:val="none" w:sz="0" w:space="0" w:color="auto"/>
        <w:bottom w:val="none" w:sz="0" w:space="0" w:color="auto"/>
        <w:right w:val="none" w:sz="0" w:space="0" w:color="auto"/>
      </w:divBdr>
    </w:div>
    <w:div w:id="1317999481">
      <w:bodyDiv w:val="1"/>
      <w:marLeft w:val="0"/>
      <w:marRight w:val="0"/>
      <w:marTop w:val="0"/>
      <w:marBottom w:val="0"/>
      <w:divBdr>
        <w:top w:val="none" w:sz="0" w:space="0" w:color="auto"/>
        <w:left w:val="none" w:sz="0" w:space="0" w:color="auto"/>
        <w:bottom w:val="none" w:sz="0" w:space="0" w:color="auto"/>
        <w:right w:val="none" w:sz="0" w:space="0" w:color="auto"/>
      </w:divBdr>
    </w:div>
    <w:div w:id="1320962802">
      <w:bodyDiv w:val="1"/>
      <w:marLeft w:val="0"/>
      <w:marRight w:val="0"/>
      <w:marTop w:val="0"/>
      <w:marBottom w:val="0"/>
      <w:divBdr>
        <w:top w:val="none" w:sz="0" w:space="0" w:color="auto"/>
        <w:left w:val="none" w:sz="0" w:space="0" w:color="auto"/>
        <w:bottom w:val="none" w:sz="0" w:space="0" w:color="auto"/>
        <w:right w:val="none" w:sz="0" w:space="0" w:color="auto"/>
      </w:divBdr>
    </w:div>
    <w:div w:id="1325086271">
      <w:bodyDiv w:val="1"/>
      <w:marLeft w:val="0"/>
      <w:marRight w:val="0"/>
      <w:marTop w:val="0"/>
      <w:marBottom w:val="0"/>
      <w:divBdr>
        <w:top w:val="none" w:sz="0" w:space="0" w:color="auto"/>
        <w:left w:val="none" w:sz="0" w:space="0" w:color="auto"/>
        <w:bottom w:val="none" w:sz="0" w:space="0" w:color="auto"/>
        <w:right w:val="none" w:sz="0" w:space="0" w:color="auto"/>
      </w:divBdr>
    </w:div>
    <w:div w:id="1325204243">
      <w:bodyDiv w:val="1"/>
      <w:marLeft w:val="0"/>
      <w:marRight w:val="0"/>
      <w:marTop w:val="0"/>
      <w:marBottom w:val="0"/>
      <w:divBdr>
        <w:top w:val="none" w:sz="0" w:space="0" w:color="auto"/>
        <w:left w:val="none" w:sz="0" w:space="0" w:color="auto"/>
        <w:bottom w:val="none" w:sz="0" w:space="0" w:color="auto"/>
        <w:right w:val="none" w:sz="0" w:space="0" w:color="auto"/>
      </w:divBdr>
    </w:div>
    <w:div w:id="1325209765">
      <w:bodyDiv w:val="1"/>
      <w:marLeft w:val="0"/>
      <w:marRight w:val="0"/>
      <w:marTop w:val="0"/>
      <w:marBottom w:val="0"/>
      <w:divBdr>
        <w:top w:val="none" w:sz="0" w:space="0" w:color="auto"/>
        <w:left w:val="none" w:sz="0" w:space="0" w:color="auto"/>
        <w:bottom w:val="none" w:sz="0" w:space="0" w:color="auto"/>
        <w:right w:val="none" w:sz="0" w:space="0" w:color="auto"/>
      </w:divBdr>
    </w:div>
    <w:div w:id="1325931335">
      <w:bodyDiv w:val="1"/>
      <w:marLeft w:val="0"/>
      <w:marRight w:val="0"/>
      <w:marTop w:val="0"/>
      <w:marBottom w:val="0"/>
      <w:divBdr>
        <w:top w:val="none" w:sz="0" w:space="0" w:color="auto"/>
        <w:left w:val="none" w:sz="0" w:space="0" w:color="auto"/>
        <w:bottom w:val="none" w:sz="0" w:space="0" w:color="auto"/>
        <w:right w:val="none" w:sz="0" w:space="0" w:color="auto"/>
      </w:divBdr>
    </w:div>
    <w:div w:id="1328053145">
      <w:bodyDiv w:val="1"/>
      <w:marLeft w:val="0"/>
      <w:marRight w:val="0"/>
      <w:marTop w:val="0"/>
      <w:marBottom w:val="0"/>
      <w:divBdr>
        <w:top w:val="none" w:sz="0" w:space="0" w:color="auto"/>
        <w:left w:val="none" w:sz="0" w:space="0" w:color="auto"/>
        <w:bottom w:val="none" w:sz="0" w:space="0" w:color="auto"/>
        <w:right w:val="none" w:sz="0" w:space="0" w:color="auto"/>
      </w:divBdr>
    </w:div>
    <w:div w:id="1332442574">
      <w:bodyDiv w:val="1"/>
      <w:marLeft w:val="0"/>
      <w:marRight w:val="0"/>
      <w:marTop w:val="0"/>
      <w:marBottom w:val="0"/>
      <w:divBdr>
        <w:top w:val="none" w:sz="0" w:space="0" w:color="auto"/>
        <w:left w:val="none" w:sz="0" w:space="0" w:color="auto"/>
        <w:bottom w:val="none" w:sz="0" w:space="0" w:color="auto"/>
        <w:right w:val="none" w:sz="0" w:space="0" w:color="auto"/>
      </w:divBdr>
    </w:div>
    <w:div w:id="1332483468">
      <w:bodyDiv w:val="1"/>
      <w:marLeft w:val="0"/>
      <w:marRight w:val="0"/>
      <w:marTop w:val="0"/>
      <w:marBottom w:val="0"/>
      <w:divBdr>
        <w:top w:val="none" w:sz="0" w:space="0" w:color="auto"/>
        <w:left w:val="none" w:sz="0" w:space="0" w:color="auto"/>
        <w:bottom w:val="none" w:sz="0" w:space="0" w:color="auto"/>
        <w:right w:val="none" w:sz="0" w:space="0" w:color="auto"/>
      </w:divBdr>
      <w:divsChild>
        <w:div w:id="632368530">
          <w:marLeft w:val="0"/>
          <w:marRight w:val="0"/>
          <w:marTop w:val="0"/>
          <w:marBottom w:val="0"/>
          <w:divBdr>
            <w:top w:val="none" w:sz="0" w:space="0" w:color="auto"/>
            <w:left w:val="none" w:sz="0" w:space="0" w:color="auto"/>
            <w:bottom w:val="none" w:sz="0" w:space="0" w:color="auto"/>
            <w:right w:val="none" w:sz="0" w:space="0" w:color="auto"/>
          </w:divBdr>
          <w:divsChild>
            <w:div w:id="1345404009">
              <w:marLeft w:val="0"/>
              <w:marRight w:val="0"/>
              <w:marTop w:val="0"/>
              <w:marBottom w:val="0"/>
              <w:divBdr>
                <w:top w:val="single" w:sz="2" w:space="0" w:color="D9D9E3"/>
                <w:left w:val="single" w:sz="2" w:space="0" w:color="D9D9E3"/>
                <w:bottom w:val="single" w:sz="2" w:space="0" w:color="D9D9E3"/>
                <w:right w:val="single" w:sz="2" w:space="0" w:color="D9D9E3"/>
              </w:divBdr>
              <w:divsChild>
                <w:div w:id="1055473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9865334">
          <w:marLeft w:val="0"/>
          <w:marRight w:val="0"/>
          <w:marTop w:val="0"/>
          <w:marBottom w:val="0"/>
          <w:divBdr>
            <w:top w:val="single" w:sz="2" w:space="0" w:color="D9D9E3"/>
            <w:left w:val="single" w:sz="2" w:space="0" w:color="D9D9E3"/>
            <w:bottom w:val="single" w:sz="2" w:space="0" w:color="D9D9E3"/>
            <w:right w:val="single" w:sz="2" w:space="0" w:color="D9D9E3"/>
          </w:divBdr>
          <w:divsChild>
            <w:div w:id="75053769">
              <w:marLeft w:val="0"/>
              <w:marRight w:val="0"/>
              <w:marTop w:val="0"/>
              <w:marBottom w:val="0"/>
              <w:divBdr>
                <w:top w:val="single" w:sz="2" w:space="0" w:color="D9D9E3"/>
                <w:left w:val="single" w:sz="2" w:space="0" w:color="D9D9E3"/>
                <w:bottom w:val="single" w:sz="2" w:space="0" w:color="D9D9E3"/>
                <w:right w:val="single" w:sz="2" w:space="0" w:color="D9D9E3"/>
              </w:divBdr>
              <w:divsChild>
                <w:div w:id="1609778518">
                  <w:marLeft w:val="0"/>
                  <w:marRight w:val="0"/>
                  <w:marTop w:val="0"/>
                  <w:marBottom w:val="0"/>
                  <w:divBdr>
                    <w:top w:val="single" w:sz="2" w:space="0" w:color="D9D9E3"/>
                    <w:left w:val="single" w:sz="2" w:space="0" w:color="D9D9E3"/>
                    <w:bottom w:val="single" w:sz="2" w:space="0" w:color="D9D9E3"/>
                    <w:right w:val="single" w:sz="2" w:space="0" w:color="D9D9E3"/>
                  </w:divBdr>
                  <w:divsChild>
                    <w:div w:id="1072965751">
                      <w:marLeft w:val="0"/>
                      <w:marRight w:val="0"/>
                      <w:marTop w:val="0"/>
                      <w:marBottom w:val="0"/>
                      <w:divBdr>
                        <w:top w:val="single" w:sz="2" w:space="0" w:color="D9D9E3"/>
                        <w:left w:val="single" w:sz="2" w:space="0" w:color="D9D9E3"/>
                        <w:bottom w:val="single" w:sz="2" w:space="0" w:color="D9D9E3"/>
                        <w:right w:val="single" w:sz="2" w:space="0" w:color="D9D9E3"/>
                      </w:divBdr>
                      <w:divsChild>
                        <w:div w:id="191921553">
                          <w:marLeft w:val="0"/>
                          <w:marRight w:val="0"/>
                          <w:marTop w:val="0"/>
                          <w:marBottom w:val="0"/>
                          <w:divBdr>
                            <w:top w:val="single" w:sz="2" w:space="0" w:color="D9D9E3"/>
                            <w:left w:val="single" w:sz="2" w:space="0" w:color="D9D9E3"/>
                            <w:bottom w:val="single" w:sz="2" w:space="0" w:color="D9D9E3"/>
                            <w:right w:val="single" w:sz="2" w:space="0" w:color="D9D9E3"/>
                          </w:divBdr>
                          <w:divsChild>
                            <w:div w:id="1517116096">
                              <w:marLeft w:val="0"/>
                              <w:marRight w:val="0"/>
                              <w:marTop w:val="100"/>
                              <w:marBottom w:val="100"/>
                              <w:divBdr>
                                <w:top w:val="single" w:sz="2" w:space="0" w:color="D9D9E3"/>
                                <w:left w:val="single" w:sz="2" w:space="0" w:color="D9D9E3"/>
                                <w:bottom w:val="single" w:sz="2" w:space="0" w:color="D9D9E3"/>
                                <w:right w:val="single" w:sz="2" w:space="0" w:color="D9D9E3"/>
                              </w:divBdr>
                              <w:divsChild>
                                <w:div w:id="565994245">
                                  <w:marLeft w:val="0"/>
                                  <w:marRight w:val="0"/>
                                  <w:marTop w:val="0"/>
                                  <w:marBottom w:val="0"/>
                                  <w:divBdr>
                                    <w:top w:val="single" w:sz="2" w:space="0" w:color="D9D9E3"/>
                                    <w:left w:val="single" w:sz="2" w:space="0" w:color="D9D9E3"/>
                                    <w:bottom w:val="single" w:sz="2" w:space="0" w:color="D9D9E3"/>
                                    <w:right w:val="single" w:sz="2" w:space="0" w:color="D9D9E3"/>
                                  </w:divBdr>
                                  <w:divsChild>
                                    <w:div w:id="108205832">
                                      <w:marLeft w:val="0"/>
                                      <w:marRight w:val="0"/>
                                      <w:marTop w:val="0"/>
                                      <w:marBottom w:val="0"/>
                                      <w:divBdr>
                                        <w:top w:val="single" w:sz="2" w:space="0" w:color="D9D9E3"/>
                                        <w:left w:val="single" w:sz="2" w:space="0" w:color="D9D9E3"/>
                                        <w:bottom w:val="single" w:sz="2" w:space="0" w:color="D9D9E3"/>
                                        <w:right w:val="single" w:sz="2" w:space="0" w:color="D9D9E3"/>
                                      </w:divBdr>
                                      <w:divsChild>
                                        <w:div w:id="472479449">
                                          <w:marLeft w:val="0"/>
                                          <w:marRight w:val="0"/>
                                          <w:marTop w:val="0"/>
                                          <w:marBottom w:val="0"/>
                                          <w:divBdr>
                                            <w:top w:val="single" w:sz="2" w:space="0" w:color="D9D9E3"/>
                                            <w:left w:val="single" w:sz="2" w:space="0" w:color="D9D9E3"/>
                                            <w:bottom w:val="single" w:sz="2" w:space="0" w:color="D9D9E3"/>
                                            <w:right w:val="single" w:sz="2" w:space="0" w:color="D9D9E3"/>
                                          </w:divBdr>
                                          <w:divsChild>
                                            <w:div w:id="1399019256">
                                              <w:marLeft w:val="0"/>
                                              <w:marRight w:val="0"/>
                                              <w:marTop w:val="0"/>
                                              <w:marBottom w:val="0"/>
                                              <w:divBdr>
                                                <w:top w:val="single" w:sz="2" w:space="0" w:color="D9D9E3"/>
                                                <w:left w:val="single" w:sz="2" w:space="0" w:color="D9D9E3"/>
                                                <w:bottom w:val="single" w:sz="2" w:space="0" w:color="D9D9E3"/>
                                                <w:right w:val="single" w:sz="2" w:space="0" w:color="D9D9E3"/>
                                              </w:divBdr>
                                              <w:divsChild>
                                                <w:div w:id="149562469">
                                                  <w:marLeft w:val="0"/>
                                                  <w:marRight w:val="0"/>
                                                  <w:marTop w:val="0"/>
                                                  <w:marBottom w:val="0"/>
                                                  <w:divBdr>
                                                    <w:top w:val="single" w:sz="2" w:space="0" w:color="D9D9E3"/>
                                                    <w:left w:val="single" w:sz="2" w:space="0" w:color="D9D9E3"/>
                                                    <w:bottom w:val="single" w:sz="2" w:space="0" w:color="D9D9E3"/>
                                                    <w:right w:val="single" w:sz="2" w:space="0" w:color="D9D9E3"/>
                                                  </w:divBdr>
                                                  <w:divsChild>
                                                    <w:div w:id="18615505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338384217">
      <w:bodyDiv w:val="1"/>
      <w:marLeft w:val="0"/>
      <w:marRight w:val="0"/>
      <w:marTop w:val="0"/>
      <w:marBottom w:val="0"/>
      <w:divBdr>
        <w:top w:val="none" w:sz="0" w:space="0" w:color="auto"/>
        <w:left w:val="none" w:sz="0" w:space="0" w:color="auto"/>
        <w:bottom w:val="none" w:sz="0" w:space="0" w:color="auto"/>
        <w:right w:val="none" w:sz="0" w:space="0" w:color="auto"/>
      </w:divBdr>
    </w:div>
    <w:div w:id="1339962110">
      <w:bodyDiv w:val="1"/>
      <w:marLeft w:val="0"/>
      <w:marRight w:val="0"/>
      <w:marTop w:val="0"/>
      <w:marBottom w:val="0"/>
      <w:divBdr>
        <w:top w:val="none" w:sz="0" w:space="0" w:color="auto"/>
        <w:left w:val="none" w:sz="0" w:space="0" w:color="auto"/>
        <w:bottom w:val="none" w:sz="0" w:space="0" w:color="auto"/>
        <w:right w:val="none" w:sz="0" w:space="0" w:color="auto"/>
      </w:divBdr>
    </w:div>
    <w:div w:id="1348210447">
      <w:bodyDiv w:val="1"/>
      <w:marLeft w:val="0"/>
      <w:marRight w:val="0"/>
      <w:marTop w:val="0"/>
      <w:marBottom w:val="0"/>
      <w:divBdr>
        <w:top w:val="none" w:sz="0" w:space="0" w:color="auto"/>
        <w:left w:val="none" w:sz="0" w:space="0" w:color="auto"/>
        <w:bottom w:val="none" w:sz="0" w:space="0" w:color="auto"/>
        <w:right w:val="none" w:sz="0" w:space="0" w:color="auto"/>
      </w:divBdr>
    </w:div>
    <w:div w:id="1351101904">
      <w:bodyDiv w:val="1"/>
      <w:marLeft w:val="0"/>
      <w:marRight w:val="0"/>
      <w:marTop w:val="0"/>
      <w:marBottom w:val="0"/>
      <w:divBdr>
        <w:top w:val="none" w:sz="0" w:space="0" w:color="auto"/>
        <w:left w:val="none" w:sz="0" w:space="0" w:color="auto"/>
        <w:bottom w:val="none" w:sz="0" w:space="0" w:color="auto"/>
        <w:right w:val="none" w:sz="0" w:space="0" w:color="auto"/>
      </w:divBdr>
    </w:div>
    <w:div w:id="1352759671">
      <w:bodyDiv w:val="1"/>
      <w:marLeft w:val="0"/>
      <w:marRight w:val="0"/>
      <w:marTop w:val="0"/>
      <w:marBottom w:val="0"/>
      <w:divBdr>
        <w:top w:val="none" w:sz="0" w:space="0" w:color="auto"/>
        <w:left w:val="none" w:sz="0" w:space="0" w:color="auto"/>
        <w:bottom w:val="none" w:sz="0" w:space="0" w:color="auto"/>
        <w:right w:val="none" w:sz="0" w:space="0" w:color="auto"/>
      </w:divBdr>
    </w:div>
    <w:div w:id="1354839903">
      <w:bodyDiv w:val="1"/>
      <w:marLeft w:val="0"/>
      <w:marRight w:val="0"/>
      <w:marTop w:val="0"/>
      <w:marBottom w:val="0"/>
      <w:divBdr>
        <w:top w:val="none" w:sz="0" w:space="0" w:color="auto"/>
        <w:left w:val="none" w:sz="0" w:space="0" w:color="auto"/>
        <w:bottom w:val="none" w:sz="0" w:space="0" w:color="auto"/>
        <w:right w:val="none" w:sz="0" w:space="0" w:color="auto"/>
      </w:divBdr>
    </w:div>
    <w:div w:id="1354960572">
      <w:bodyDiv w:val="1"/>
      <w:marLeft w:val="0"/>
      <w:marRight w:val="0"/>
      <w:marTop w:val="0"/>
      <w:marBottom w:val="0"/>
      <w:divBdr>
        <w:top w:val="none" w:sz="0" w:space="0" w:color="auto"/>
        <w:left w:val="none" w:sz="0" w:space="0" w:color="auto"/>
        <w:bottom w:val="none" w:sz="0" w:space="0" w:color="auto"/>
        <w:right w:val="none" w:sz="0" w:space="0" w:color="auto"/>
      </w:divBdr>
    </w:div>
    <w:div w:id="1356076914">
      <w:bodyDiv w:val="1"/>
      <w:marLeft w:val="0"/>
      <w:marRight w:val="0"/>
      <w:marTop w:val="0"/>
      <w:marBottom w:val="0"/>
      <w:divBdr>
        <w:top w:val="none" w:sz="0" w:space="0" w:color="auto"/>
        <w:left w:val="none" w:sz="0" w:space="0" w:color="auto"/>
        <w:bottom w:val="none" w:sz="0" w:space="0" w:color="auto"/>
        <w:right w:val="none" w:sz="0" w:space="0" w:color="auto"/>
      </w:divBdr>
    </w:div>
    <w:div w:id="1356081232">
      <w:bodyDiv w:val="1"/>
      <w:marLeft w:val="0"/>
      <w:marRight w:val="0"/>
      <w:marTop w:val="0"/>
      <w:marBottom w:val="0"/>
      <w:divBdr>
        <w:top w:val="none" w:sz="0" w:space="0" w:color="auto"/>
        <w:left w:val="none" w:sz="0" w:space="0" w:color="auto"/>
        <w:bottom w:val="none" w:sz="0" w:space="0" w:color="auto"/>
        <w:right w:val="none" w:sz="0" w:space="0" w:color="auto"/>
      </w:divBdr>
    </w:div>
    <w:div w:id="1356082149">
      <w:bodyDiv w:val="1"/>
      <w:marLeft w:val="0"/>
      <w:marRight w:val="0"/>
      <w:marTop w:val="0"/>
      <w:marBottom w:val="0"/>
      <w:divBdr>
        <w:top w:val="none" w:sz="0" w:space="0" w:color="auto"/>
        <w:left w:val="none" w:sz="0" w:space="0" w:color="auto"/>
        <w:bottom w:val="none" w:sz="0" w:space="0" w:color="auto"/>
        <w:right w:val="none" w:sz="0" w:space="0" w:color="auto"/>
      </w:divBdr>
    </w:div>
    <w:div w:id="1359085971">
      <w:bodyDiv w:val="1"/>
      <w:marLeft w:val="0"/>
      <w:marRight w:val="0"/>
      <w:marTop w:val="0"/>
      <w:marBottom w:val="0"/>
      <w:divBdr>
        <w:top w:val="none" w:sz="0" w:space="0" w:color="auto"/>
        <w:left w:val="none" w:sz="0" w:space="0" w:color="auto"/>
        <w:bottom w:val="none" w:sz="0" w:space="0" w:color="auto"/>
        <w:right w:val="none" w:sz="0" w:space="0" w:color="auto"/>
      </w:divBdr>
    </w:div>
    <w:div w:id="1360427639">
      <w:bodyDiv w:val="1"/>
      <w:marLeft w:val="0"/>
      <w:marRight w:val="0"/>
      <w:marTop w:val="0"/>
      <w:marBottom w:val="0"/>
      <w:divBdr>
        <w:top w:val="none" w:sz="0" w:space="0" w:color="auto"/>
        <w:left w:val="none" w:sz="0" w:space="0" w:color="auto"/>
        <w:bottom w:val="none" w:sz="0" w:space="0" w:color="auto"/>
        <w:right w:val="none" w:sz="0" w:space="0" w:color="auto"/>
      </w:divBdr>
    </w:div>
    <w:div w:id="1362121316">
      <w:bodyDiv w:val="1"/>
      <w:marLeft w:val="0"/>
      <w:marRight w:val="0"/>
      <w:marTop w:val="0"/>
      <w:marBottom w:val="0"/>
      <w:divBdr>
        <w:top w:val="none" w:sz="0" w:space="0" w:color="auto"/>
        <w:left w:val="none" w:sz="0" w:space="0" w:color="auto"/>
        <w:bottom w:val="none" w:sz="0" w:space="0" w:color="auto"/>
        <w:right w:val="none" w:sz="0" w:space="0" w:color="auto"/>
      </w:divBdr>
    </w:div>
    <w:div w:id="1362390134">
      <w:bodyDiv w:val="1"/>
      <w:marLeft w:val="0"/>
      <w:marRight w:val="0"/>
      <w:marTop w:val="0"/>
      <w:marBottom w:val="0"/>
      <w:divBdr>
        <w:top w:val="none" w:sz="0" w:space="0" w:color="auto"/>
        <w:left w:val="none" w:sz="0" w:space="0" w:color="auto"/>
        <w:bottom w:val="none" w:sz="0" w:space="0" w:color="auto"/>
        <w:right w:val="none" w:sz="0" w:space="0" w:color="auto"/>
      </w:divBdr>
    </w:div>
    <w:div w:id="1364207237">
      <w:bodyDiv w:val="1"/>
      <w:marLeft w:val="0"/>
      <w:marRight w:val="0"/>
      <w:marTop w:val="0"/>
      <w:marBottom w:val="0"/>
      <w:divBdr>
        <w:top w:val="none" w:sz="0" w:space="0" w:color="auto"/>
        <w:left w:val="none" w:sz="0" w:space="0" w:color="auto"/>
        <w:bottom w:val="none" w:sz="0" w:space="0" w:color="auto"/>
        <w:right w:val="none" w:sz="0" w:space="0" w:color="auto"/>
      </w:divBdr>
    </w:div>
    <w:div w:id="1365210186">
      <w:bodyDiv w:val="1"/>
      <w:marLeft w:val="0"/>
      <w:marRight w:val="0"/>
      <w:marTop w:val="0"/>
      <w:marBottom w:val="0"/>
      <w:divBdr>
        <w:top w:val="none" w:sz="0" w:space="0" w:color="auto"/>
        <w:left w:val="none" w:sz="0" w:space="0" w:color="auto"/>
        <w:bottom w:val="none" w:sz="0" w:space="0" w:color="auto"/>
        <w:right w:val="none" w:sz="0" w:space="0" w:color="auto"/>
      </w:divBdr>
    </w:div>
    <w:div w:id="1366100563">
      <w:bodyDiv w:val="1"/>
      <w:marLeft w:val="0"/>
      <w:marRight w:val="0"/>
      <w:marTop w:val="0"/>
      <w:marBottom w:val="0"/>
      <w:divBdr>
        <w:top w:val="none" w:sz="0" w:space="0" w:color="auto"/>
        <w:left w:val="none" w:sz="0" w:space="0" w:color="auto"/>
        <w:bottom w:val="none" w:sz="0" w:space="0" w:color="auto"/>
        <w:right w:val="none" w:sz="0" w:space="0" w:color="auto"/>
      </w:divBdr>
    </w:div>
    <w:div w:id="1373581305">
      <w:bodyDiv w:val="1"/>
      <w:marLeft w:val="0"/>
      <w:marRight w:val="0"/>
      <w:marTop w:val="0"/>
      <w:marBottom w:val="0"/>
      <w:divBdr>
        <w:top w:val="none" w:sz="0" w:space="0" w:color="auto"/>
        <w:left w:val="none" w:sz="0" w:space="0" w:color="auto"/>
        <w:bottom w:val="none" w:sz="0" w:space="0" w:color="auto"/>
        <w:right w:val="none" w:sz="0" w:space="0" w:color="auto"/>
      </w:divBdr>
    </w:div>
    <w:div w:id="1376269877">
      <w:bodyDiv w:val="1"/>
      <w:marLeft w:val="0"/>
      <w:marRight w:val="0"/>
      <w:marTop w:val="0"/>
      <w:marBottom w:val="0"/>
      <w:divBdr>
        <w:top w:val="none" w:sz="0" w:space="0" w:color="auto"/>
        <w:left w:val="none" w:sz="0" w:space="0" w:color="auto"/>
        <w:bottom w:val="none" w:sz="0" w:space="0" w:color="auto"/>
        <w:right w:val="none" w:sz="0" w:space="0" w:color="auto"/>
      </w:divBdr>
    </w:div>
    <w:div w:id="1379738579">
      <w:bodyDiv w:val="1"/>
      <w:marLeft w:val="0"/>
      <w:marRight w:val="0"/>
      <w:marTop w:val="0"/>
      <w:marBottom w:val="0"/>
      <w:divBdr>
        <w:top w:val="none" w:sz="0" w:space="0" w:color="auto"/>
        <w:left w:val="none" w:sz="0" w:space="0" w:color="auto"/>
        <w:bottom w:val="none" w:sz="0" w:space="0" w:color="auto"/>
        <w:right w:val="none" w:sz="0" w:space="0" w:color="auto"/>
      </w:divBdr>
    </w:div>
    <w:div w:id="1379933246">
      <w:bodyDiv w:val="1"/>
      <w:marLeft w:val="0"/>
      <w:marRight w:val="0"/>
      <w:marTop w:val="0"/>
      <w:marBottom w:val="0"/>
      <w:divBdr>
        <w:top w:val="none" w:sz="0" w:space="0" w:color="auto"/>
        <w:left w:val="none" w:sz="0" w:space="0" w:color="auto"/>
        <w:bottom w:val="none" w:sz="0" w:space="0" w:color="auto"/>
        <w:right w:val="none" w:sz="0" w:space="0" w:color="auto"/>
      </w:divBdr>
    </w:div>
    <w:div w:id="1381781387">
      <w:bodyDiv w:val="1"/>
      <w:marLeft w:val="0"/>
      <w:marRight w:val="0"/>
      <w:marTop w:val="0"/>
      <w:marBottom w:val="0"/>
      <w:divBdr>
        <w:top w:val="none" w:sz="0" w:space="0" w:color="auto"/>
        <w:left w:val="none" w:sz="0" w:space="0" w:color="auto"/>
        <w:bottom w:val="none" w:sz="0" w:space="0" w:color="auto"/>
        <w:right w:val="none" w:sz="0" w:space="0" w:color="auto"/>
      </w:divBdr>
    </w:div>
    <w:div w:id="1382055562">
      <w:bodyDiv w:val="1"/>
      <w:marLeft w:val="0"/>
      <w:marRight w:val="0"/>
      <w:marTop w:val="0"/>
      <w:marBottom w:val="0"/>
      <w:divBdr>
        <w:top w:val="none" w:sz="0" w:space="0" w:color="auto"/>
        <w:left w:val="none" w:sz="0" w:space="0" w:color="auto"/>
        <w:bottom w:val="none" w:sz="0" w:space="0" w:color="auto"/>
        <w:right w:val="none" w:sz="0" w:space="0" w:color="auto"/>
      </w:divBdr>
    </w:div>
    <w:div w:id="1384409538">
      <w:bodyDiv w:val="1"/>
      <w:marLeft w:val="0"/>
      <w:marRight w:val="0"/>
      <w:marTop w:val="0"/>
      <w:marBottom w:val="0"/>
      <w:divBdr>
        <w:top w:val="none" w:sz="0" w:space="0" w:color="auto"/>
        <w:left w:val="none" w:sz="0" w:space="0" w:color="auto"/>
        <w:bottom w:val="none" w:sz="0" w:space="0" w:color="auto"/>
        <w:right w:val="none" w:sz="0" w:space="0" w:color="auto"/>
      </w:divBdr>
    </w:div>
    <w:div w:id="1387025705">
      <w:bodyDiv w:val="1"/>
      <w:marLeft w:val="0"/>
      <w:marRight w:val="0"/>
      <w:marTop w:val="0"/>
      <w:marBottom w:val="0"/>
      <w:divBdr>
        <w:top w:val="none" w:sz="0" w:space="0" w:color="auto"/>
        <w:left w:val="none" w:sz="0" w:space="0" w:color="auto"/>
        <w:bottom w:val="none" w:sz="0" w:space="0" w:color="auto"/>
        <w:right w:val="none" w:sz="0" w:space="0" w:color="auto"/>
      </w:divBdr>
    </w:div>
    <w:div w:id="1390298951">
      <w:bodyDiv w:val="1"/>
      <w:marLeft w:val="0"/>
      <w:marRight w:val="0"/>
      <w:marTop w:val="0"/>
      <w:marBottom w:val="0"/>
      <w:divBdr>
        <w:top w:val="none" w:sz="0" w:space="0" w:color="auto"/>
        <w:left w:val="none" w:sz="0" w:space="0" w:color="auto"/>
        <w:bottom w:val="none" w:sz="0" w:space="0" w:color="auto"/>
        <w:right w:val="none" w:sz="0" w:space="0" w:color="auto"/>
      </w:divBdr>
    </w:div>
    <w:div w:id="1393772639">
      <w:bodyDiv w:val="1"/>
      <w:marLeft w:val="0"/>
      <w:marRight w:val="0"/>
      <w:marTop w:val="0"/>
      <w:marBottom w:val="0"/>
      <w:divBdr>
        <w:top w:val="none" w:sz="0" w:space="0" w:color="auto"/>
        <w:left w:val="none" w:sz="0" w:space="0" w:color="auto"/>
        <w:bottom w:val="none" w:sz="0" w:space="0" w:color="auto"/>
        <w:right w:val="none" w:sz="0" w:space="0" w:color="auto"/>
      </w:divBdr>
    </w:div>
    <w:div w:id="1393773503">
      <w:bodyDiv w:val="1"/>
      <w:marLeft w:val="0"/>
      <w:marRight w:val="0"/>
      <w:marTop w:val="0"/>
      <w:marBottom w:val="0"/>
      <w:divBdr>
        <w:top w:val="none" w:sz="0" w:space="0" w:color="auto"/>
        <w:left w:val="none" w:sz="0" w:space="0" w:color="auto"/>
        <w:bottom w:val="none" w:sz="0" w:space="0" w:color="auto"/>
        <w:right w:val="none" w:sz="0" w:space="0" w:color="auto"/>
      </w:divBdr>
    </w:div>
    <w:div w:id="1394623923">
      <w:bodyDiv w:val="1"/>
      <w:marLeft w:val="0"/>
      <w:marRight w:val="0"/>
      <w:marTop w:val="0"/>
      <w:marBottom w:val="0"/>
      <w:divBdr>
        <w:top w:val="none" w:sz="0" w:space="0" w:color="auto"/>
        <w:left w:val="none" w:sz="0" w:space="0" w:color="auto"/>
        <w:bottom w:val="none" w:sz="0" w:space="0" w:color="auto"/>
        <w:right w:val="none" w:sz="0" w:space="0" w:color="auto"/>
      </w:divBdr>
    </w:div>
    <w:div w:id="1396591358">
      <w:bodyDiv w:val="1"/>
      <w:marLeft w:val="0"/>
      <w:marRight w:val="0"/>
      <w:marTop w:val="0"/>
      <w:marBottom w:val="0"/>
      <w:divBdr>
        <w:top w:val="none" w:sz="0" w:space="0" w:color="auto"/>
        <w:left w:val="none" w:sz="0" w:space="0" w:color="auto"/>
        <w:bottom w:val="none" w:sz="0" w:space="0" w:color="auto"/>
        <w:right w:val="none" w:sz="0" w:space="0" w:color="auto"/>
      </w:divBdr>
    </w:div>
    <w:div w:id="1399549087">
      <w:bodyDiv w:val="1"/>
      <w:marLeft w:val="0"/>
      <w:marRight w:val="0"/>
      <w:marTop w:val="0"/>
      <w:marBottom w:val="0"/>
      <w:divBdr>
        <w:top w:val="none" w:sz="0" w:space="0" w:color="auto"/>
        <w:left w:val="none" w:sz="0" w:space="0" w:color="auto"/>
        <w:bottom w:val="none" w:sz="0" w:space="0" w:color="auto"/>
        <w:right w:val="none" w:sz="0" w:space="0" w:color="auto"/>
      </w:divBdr>
    </w:div>
    <w:div w:id="1400665137">
      <w:bodyDiv w:val="1"/>
      <w:marLeft w:val="0"/>
      <w:marRight w:val="0"/>
      <w:marTop w:val="0"/>
      <w:marBottom w:val="0"/>
      <w:divBdr>
        <w:top w:val="none" w:sz="0" w:space="0" w:color="auto"/>
        <w:left w:val="none" w:sz="0" w:space="0" w:color="auto"/>
        <w:bottom w:val="none" w:sz="0" w:space="0" w:color="auto"/>
        <w:right w:val="none" w:sz="0" w:space="0" w:color="auto"/>
      </w:divBdr>
    </w:div>
    <w:div w:id="1400715310">
      <w:bodyDiv w:val="1"/>
      <w:marLeft w:val="0"/>
      <w:marRight w:val="0"/>
      <w:marTop w:val="0"/>
      <w:marBottom w:val="0"/>
      <w:divBdr>
        <w:top w:val="none" w:sz="0" w:space="0" w:color="auto"/>
        <w:left w:val="none" w:sz="0" w:space="0" w:color="auto"/>
        <w:bottom w:val="none" w:sz="0" w:space="0" w:color="auto"/>
        <w:right w:val="none" w:sz="0" w:space="0" w:color="auto"/>
      </w:divBdr>
    </w:div>
    <w:div w:id="1403213307">
      <w:bodyDiv w:val="1"/>
      <w:marLeft w:val="0"/>
      <w:marRight w:val="0"/>
      <w:marTop w:val="0"/>
      <w:marBottom w:val="0"/>
      <w:divBdr>
        <w:top w:val="none" w:sz="0" w:space="0" w:color="auto"/>
        <w:left w:val="none" w:sz="0" w:space="0" w:color="auto"/>
        <w:bottom w:val="none" w:sz="0" w:space="0" w:color="auto"/>
        <w:right w:val="none" w:sz="0" w:space="0" w:color="auto"/>
      </w:divBdr>
    </w:div>
    <w:div w:id="1405251390">
      <w:bodyDiv w:val="1"/>
      <w:marLeft w:val="0"/>
      <w:marRight w:val="0"/>
      <w:marTop w:val="0"/>
      <w:marBottom w:val="0"/>
      <w:divBdr>
        <w:top w:val="none" w:sz="0" w:space="0" w:color="auto"/>
        <w:left w:val="none" w:sz="0" w:space="0" w:color="auto"/>
        <w:bottom w:val="none" w:sz="0" w:space="0" w:color="auto"/>
        <w:right w:val="none" w:sz="0" w:space="0" w:color="auto"/>
      </w:divBdr>
    </w:div>
    <w:div w:id="1407605710">
      <w:bodyDiv w:val="1"/>
      <w:marLeft w:val="0"/>
      <w:marRight w:val="0"/>
      <w:marTop w:val="0"/>
      <w:marBottom w:val="0"/>
      <w:divBdr>
        <w:top w:val="none" w:sz="0" w:space="0" w:color="auto"/>
        <w:left w:val="none" w:sz="0" w:space="0" w:color="auto"/>
        <w:bottom w:val="none" w:sz="0" w:space="0" w:color="auto"/>
        <w:right w:val="none" w:sz="0" w:space="0" w:color="auto"/>
      </w:divBdr>
    </w:div>
    <w:div w:id="1410889324">
      <w:bodyDiv w:val="1"/>
      <w:marLeft w:val="0"/>
      <w:marRight w:val="0"/>
      <w:marTop w:val="0"/>
      <w:marBottom w:val="0"/>
      <w:divBdr>
        <w:top w:val="none" w:sz="0" w:space="0" w:color="auto"/>
        <w:left w:val="none" w:sz="0" w:space="0" w:color="auto"/>
        <w:bottom w:val="none" w:sz="0" w:space="0" w:color="auto"/>
        <w:right w:val="none" w:sz="0" w:space="0" w:color="auto"/>
      </w:divBdr>
    </w:div>
    <w:div w:id="1423721459">
      <w:bodyDiv w:val="1"/>
      <w:marLeft w:val="0"/>
      <w:marRight w:val="0"/>
      <w:marTop w:val="0"/>
      <w:marBottom w:val="0"/>
      <w:divBdr>
        <w:top w:val="none" w:sz="0" w:space="0" w:color="auto"/>
        <w:left w:val="none" w:sz="0" w:space="0" w:color="auto"/>
        <w:bottom w:val="none" w:sz="0" w:space="0" w:color="auto"/>
        <w:right w:val="none" w:sz="0" w:space="0" w:color="auto"/>
      </w:divBdr>
    </w:div>
    <w:div w:id="1425759064">
      <w:bodyDiv w:val="1"/>
      <w:marLeft w:val="0"/>
      <w:marRight w:val="0"/>
      <w:marTop w:val="0"/>
      <w:marBottom w:val="0"/>
      <w:divBdr>
        <w:top w:val="none" w:sz="0" w:space="0" w:color="auto"/>
        <w:left w:val="none" w:sz="0" w:space="0" w:color="auto"/>
        <w:bottom w:val="none" w:sz="0" w:space="0" w:color="auto"/>
        <w:right w:val="none" w:sz="0" w:space="0" w:color="auto"/>
      </w:divBdr>
    </w:div>
    <w:div w:id="1427968589">
      <w:bodyDiv w:val="1"/>
      <w:marLeft w:val="0"/>
      <w:marRight w:val="0"/>
      <w:marTop w:val="0"/>
      <w:marBottom w:val="0"/>
      <w:divBdr>
        <w:top w:val="none" w:sz="0" w:space="0" w:color="auto"/>
        <w:left w:val="none" w:sz="0" w:space="0" w:color="auto"/>
        <w:bottom w:val="none" w:sz="0" w:space="0" w:color="auto"/>
        <w:right w:val="none" w:sz="0" w:space="0" w:color="auto"/>
      </w:divBdr>
    </w:div>
    <w:div w:id="1435591903">
      <w:bodyDiv w:val="1"/>
      <w:marLeft w:val="0"/>
      <w:marRight w:val="0"/>
      <w:marTop w:val="0"/>
      <w:marBottom w:val="0"/>
      <w:divBdr>
        <w:top w:val="none" w:sz="0" w:space="0" w:color="auto"/>
        <w:left w:val="none" w:sz="0" w:space="0" w:color="auto"/>
        <w:bottom w:val="none" w:sz="0" w:space="0" w:color="auto"/>
        <w:right w:val="none" w:sz="0" w:space="0" w:color="auto"/>
      </w:divBdr>
    </w:div>
    <w:div w:id="1437480495">
      <w:bodyDiv w:val="1"/>
      <w:marLeft w:val="0"/>
      <w:marRight w:val="0"/>
      <w:marTop w:val="0"/>
      <w:marBottom w:val="0"/>
      <w:divBdr>
        <w:top w:val="none" w:sz="0" w:space="0" w:color="auto"/>
        <w:left w:val="none" w:sz="0" w:space="0" w:color="auto"/>
        <w:bottom w:val="none" w:sz="0" w:space="0" w:color="auto"/>
        <w:right w:val="none" w:sz="0" w:space="0" w:color="auto"/>
      </w:divBdr>
    </w:div>
    <w:div w:id="1439371134">
      <w:bodyDiv w:val="1"/>
      <w:marLeft w:val="0"/>
      <w:marRight w:val="0"/>
      <w:marTop w:val="0"/>
      <w:marBottom w:val="0"/>
      <w:divBdr>
        <w:top w:val="none" w:sz="0" w:space="0" w:color="auto"/>
        <w:left w:val="none" w:sz="0" w:space="0" w:color="auto"/>
        <w:bottom w:val="none" w:sz="0" w:space="0" w:color="auto"/>
        <w:right w:val="none" w:sz="0" w:space="0" w:color="auto"/>
      </w:divBdr>
    </w:div>
    <w:div w:id="1439371176">
      <w:bodyDiv w:val="1"/>
      <w:marLeft w:val="0"/>
      <w:marRight w:val="0"/>
      <w:marTop w:val="0"/>
      <w:marBottom w:val="0"/>
      <w:divBdr>
        <w:top w:val="none" w:sz="0" w:space="0" w:color="auto"/>
        <w:left w:val="none" w:sz="0" w:space="0" w:color="auto"/>
        <w:bottom w:val="none" w:sz="0" w:space="0" w:color="auto"/>
        <w:right w:val="none" w:sz="0" w:space="0" w:color="auto"/>
      </w:divBdr>
    </w:div>
    <w:div w:id="1440953761">
      <w:bodyDiv w:val="1"/>
      <w:marLeft w:val="0"/>
      <w:marRight w:val="0"/>
      <w:marTop w:val="0"/>
      <w:marBottom w:val="0"/>
      <w:divBdr>
        <w:top w:val="none" w:sz="0" w:space="0" w:color="auto"/>
        <w:left w:val="none" w:sz="0" w:space="0" w:color="auto"/>
        <w:bottom w:val="none" w:sz="0" w:space="0" w:color="auto"/>
        <w:right w:val="none" w:sz="0" w:space="0" w:color="auto"/>
      </w:divBdr>
    </w:div>
    <w:div w:id="1444836885">
      <w:bodyDiv w:val="1"/>
      <w:marLeft w:val="0"/>
      <w:marRight w:val="0"/>
      <w:marTop w:val="0"/>
      <w:marBottom w:val="0"/>
      <w:divBdr>
        <w:top w:val="none" w:sz="0" w:space="0" w:color="auto"/>
        <w:left w:val="none" w:sz="0" w:space="0" w:color="auto"/>
        <w:bottom w:val="none" w:sz="0" w:space="0" w:color="auto"/>
        <w:right w:val="none" w:sz="0" w:space="0" w:color="auto"/>
      </w:divBdr>
    </w:div>
    <w:div w:id="1454053633">
      <w:bodyDiv w:val="1"/>
      <w:marLeft w:val="0"/>
      <w:marRight w:val="0"/>
      <w:marTop w:val="0"/>
      <w:marBottom w:val="0"/>
      <w:divBdr>
        <w:top w:val="none" w:sz="0" w:space="0" w:color="auto"/>
        <w:left w:val="none" w:sz="0" w:space="0" w:color="auto"/>
        <w:bottom w:val="none" w:sz="0" w:space="0" w:color="auto"/>
        <w:right w:val="none" w:sz="0" w:space="0" w:color="auto"/>
      </w:divBdr>
    </w:div>
    <w:div w:id="1454985699">
      <w:bodyDiv w:val="1"/>
      <w:marLeft w:val="0"/>
      <w:marRight w:val="0"/>
      <w:marTop w:val="0"/>
      <w:marBottom w:val="0"/>
      <w:divBdr>
        <w:top w:val="none" w:sz="0" w:space="0" w:color="auto"/>
        <w:left w:val="none" w:sz="0" w:space="0" w:color="auto"/>
        <w:bottom w:val="none" w:sz="0" w:space="0" w:color="auto"/>
        <w:right w:val="none" w:sz="0" w:space="0" w:color="auto"/>
      </w:divBdr>
    </w:div>
    <w:div w:id="1456019844">
      <w:bodyDiv w:val="1"/>
      <w:marLeft w:val="0"/>
      <w:marRight w:val="0"/>
      <w:marTop w:val="0"/>
      <w:marBottom w:val="0"/>
      <w:divBdr>
        <w:top w:val="none" w:sz="0" w:space="0" w:color="auto"/>
        <w:left w:val="none" w:sz="0" w:space="0" w:color="auto"/>
        <w:bottom w:val="none" w:sz="0" w:space="0" w:color="auto"/>
        <w:right w:val="none" w:sz="0" w:space="0" w:color="auto"/>
      </w:divBdr>
    </w:div>
    <w:div w:id="1456144389">
      <w:bodyDiv w:val="1"/>
      <w:marLeft w:val="0"/>
      <w:marRight w:val="0"/>
      <w:marTop w:val="0"/>
      <w:marBottom w:val="0"/>
      <w:divBdr>
        <w:top w:val="none" w:sz="0" w:space="0" w:color="auto"/>
        <w:left w:val="none" w:sz="0" w:space="0" w:color="auto"/>
        <w:bottom w:val="none" w:sz="0" w:space="0" w:color="auto"/>
        <w:right w:val="none" w:sz="0" w:space="0" w:color="auto"/>
      </w:divBdr>
    </w:div>
    <w:div w:id="1460491508">
      <w:bodyDiv w:val="1"/>
      <w:marLeft w:val="0"/>
      <w:marRight w:val="0"/>
      <w:marTop w:val="0"/>
      <w:marBottom w:val="0"/>
      <w:divBdr>
        <w:top w:val="none" w:sz="0" w:space="0" w:color="auto"/>
        <w:left w:val="none" w:sz="0" w:space="0" w:color="auto"/>
        <w:bottom w:val="none" w:sz="0" w:space="0" w:color="auto"/>
        <w:right w:val="none" w:sz="0" w:space="0" w:color="auto"/>
      </w:divBdr>
    </w:div>
    <w:div w:id="1460685710">
      <w:bodyDiv w:val="1"/>
      <w:marLeft w:val="0"/>
      <w:marRight w:val="0"/>
      <w:marTop w:val="0"/>
      <w:marBottom w:val="0"/>
      <w:divBdr>
        <w:top w:val="none" w:sz="0" w:space="0" w:color="auto"/>
        <w:left w:val="none" w:sz="0" w:space="0" w:color="auto"/>
        <w:bottom w:val="none" w:sz="0" w:space="0" w:color="auto"/>
        <w:right w:val="none" w:sz="0" w:space="0" w:color="auto"/>
      </w:divBdr>
    </w:div>
    <w:div w:id="1463033420">
      <w:bodyDiv w:val="1"/>
      <w:marLeft w:val="0"/>
      <w:marRight w:val="0"/>
      <w:marTop w:val="0"/>
      <w:marBottom w:val="0"/>
      <w:divBdr>
        <w:top w:val="none" w:sz="0" w:space="0" w:color="auto"/>
        <w:left w:val="none" w:sz="0" w:space="0" w:color="auto"/>
        <w:bottom w:val="none" w:sz="0" w:space="0" w:color="auto"/>
        <w:right w:val="none" w:sz="0" w:space="0" w:color="auto"/>
      </w:divBdr>
    </w:div>
    <w:div w:id="1464693100">
      <w:bodyDiv w:val="1"/>
      <w:marLeft w:val="0"/>
      <w:marRight w:val="0"/>
      <w:marTop w:val="0"/>
      <w:marBottom w:val="0"/>
      <w:divBdr>
        <w:top w:val="none" w:sz="0" w:space="0" w:color="auto"/>
        <w:left w:val="none" w:sz="0" w:space="0" w:color="auto"/>
        <w:bottom w:val="none" w:sz="0" w:space="0" w:color="auto"/>
        <w:right w:val="none" w:sz="0" w:space="0" w:color="auto"/>
      </w:divBdr>
    </w:div>
    <w:div w:id="1465541408">
      <w:bodyDiv w:val="1"/>
      <w:marLeft w:val="0"/>
      <w:marRight w:val="0"/>
      <w:marTop w:val="0"/>
      <w:marBottom w:val="0"/>
      <w:divBdr>
        <w:top w:val="none" w:sz="0" w:space="0" w:color="auto"/>
        <w:left w:val="none" w:sz="0" w:space="0" w:color="auto"/>
        <w:bottom w:val="none" w:sz="0" w:space="0" w:color="auto"/>
        <w:right w:val="none" w:sz="0" w:space="0" w:color="auto"/>
      </w:divBdr>
    </w:div>
    <w:div w:id="1471629700">
      <w:bodyDiv w:val="1"/>
      <w:marLeft w:val="0"/>
      <w:marRight w:val="0"/>
      <w:marTop w:val="0"/>
      <w:marBottom w:val="0"/>
      <w:divBdr>
        <w:top w:val="none" w:sz="0" w:space="0" w:color="auto"/>
        <w:left w:val="none" w:sz="0" w:space="0" w:color="auto"/>
        <w:bottom w:val="none" w:sz="0" w:space="0" w:color="auto"/>
        <w:right w:val="none" w:sz="0" w:space="0" w:color="auto"/>
      </w:divBdr>
    </w:div>
    <w:div w:id="1474442033">
      <w:bodyDiv w:val="1"/>
      <w:marLeft w:val="0"/>
      <w:marRight w:val="0"/>
      <w:marTop w:val="0"/>
      <w:marBottom w:val="0"/>
      <w:divBdr>
        <w:top w:val="none" w:sz="0" w:space="0" w:color="auto"/>
        <w:left w:val="none" w:sz="0" w:space="0" w:color="auto"/>
        <w:bottom w:val="none" w:sz="0" w:space="0" w:color="auto"/>
        <w:right w:val="none" w:sz="0" w:space="0" w:color="auto"/>
      </w:divBdr>
    </w:div>
    <w:div w:id="1476723269">
      <w:bodyDiv w:val="1"/>
      <w:marLeft w:val="0"/>
      <w:marRight w:val="0"/>
      <w:marTop w:val="0"/>
      <w:marBottom w:val="0"/>
      <w:divBdr>
        <w:top w:val="none" w:sz="0" w:space="0" w:color="auto"/>
        <w:left w:val="none" w:sz="0" w:space="0" w:color="auto"/>
        <w:bottom w:val="none" w:sz="0" w:space="0" w:color="auto"/>
        <w:right w:val="none" w:sz="0" w:space="0" w:color="auto"/>
      </w:divBdr>
    </w:div>
    <w:div w:id="1480344156">
      <w:bodyDiv w:val="1"/>
      <w:marLeft w:val="0"/>
      <w:marRight w:val="0"/>
      <w:marTop w:val="0"/>
      <w:marBottom w:val="0"/>
      <w:divBdr>
        <w:top w:val="none" w:sz="0" w:space="0" w:color="auto"/>
        <w:left w:val="none" w:sz="0" w:space="0" w:color="auto"/>
        <w:bottom w:val="none" w:sz="0" w:space="0" w:color="auto"/>
        <w:right w:val="none" w:sz="0" w:space="0" w:color="auto"/>
      </w:divBdr>
    </w:div>
    <w:div w:id="1481002743">
      <w:bodyDiv w:val="1"/>
      <w:marLeft w:val="0"/>
      <w:marRight w:val="0"/>
      <w:marTop w:val="0"/>
      <w:marBottom w:val="0"/>
      <w:divBdr>
        <w:top w:val="none" w:sz="0" w:space="0" w:color="auto"/>
        <w:left w:val="none" w:sz="0" w:space="0" w:color="auto"/>
        <w:bottom w:val="none" w:sz="0" w:space="0" w:color="auto"/>
        <w:right w:val="none" w:sz="0" w:space="0" w:color="auto"/>
      </w:divBdr>
    </w:div>
    <w:div w:id="1481574963">
      <w:bodyDiv w:val="1"/>
      <w:marLeft w:val="0"/>
      <w:marRight w:val="0"/>
      <w:marTop w:val="0"/>
      <w:marBottom w:val="0"/>
      <w:divBdr>
        <w:top w:val="none" w:sz="0" w:space="0" w:color="auto"/>
        <w:left w:val="none" w:sz="0" w:space="0" w:color="auto"/>
        <w:bottom w:val="none" w:sz="0" w:space="0" w:color="auto"/>
        <w:right w:val="none" w:sz="0" w:space="0" w:color="auto"/>
      </w:divBdr>
    </w:div>
    <w:div w:id="1482967055">
      <w:bodyDiv w:val="1"/>
      <w:marLeft w:val="0"/>
      <w:marRight w:val="0"/>
      <w:marTop w:val="0"/>
      <w:marBottom w:val="0"/>
      <w:divBdr>
        <w:top w:val="none" w:sz="0" w:space="0" w:color="auto"/>
        <w:left w:val="none" w:sz="0" w:space="0" w:color="auto"/>
        <w:bottom w:val="none" w:sz="0" w:space="0" w:color="auto"/>
        <w:right w:val="none" w:sz="0" w:space="0" w:color="auto"/>
      </w:divBdr>
    </w:div>
    <w:div w:id="1485201102">
      <w:bodyDiv w:val="1"/>
      <w:marLeft w:val="0"/>
      <w:marRight w:val="0"/>
      <w:marTop w:val="0"/>
      <w:marBottom w:val="0"/>
      <w:divBdr>
        <w:top w:val="none" w:sz="0" w:space="0" w:color="auto"/>
        <w:left w:val="none" w:sz="0" w:space="0" w:color="auto"/>
        <w:bottom w:val="none" w:sz="0" w:space="0" w:color="auto"/>
        <w:right w:val="none" w:sz="0" w:space="0" w:color="auto"/>
      </w:divBdr>
    </w:div>
    <w:div w:id="1487478679">
      <w:bodyDiv w:val="1"/>
      <w:marLeft w:val="0"/>
      <w:marRight w:val="0"/>
      <w:marTop w:val="0"/>
      <w:marBottom w:val="0"/>
      <w:divBdr>
        <w:top w:val="none" w:sz="0" w:space="0" w:color="auto"/>
        <w:left w:val="none" w:sz="0" w:space="0" w:color="auto"/>
        <w:bottom w:val="none" w:sz="0" w:space="0" w:color="auto"/>
        <w:right w:val="none" w:sz="0" w:space="0" w:color="auto"/>
      </w:divBdr>
    </w:div>
    <w:div w:id="1490975093">
      <w:bodyDiv w:val="1"/>
      <w:marLeft w:val="0"/>
      <w:marRight w:val="0"/>
      <w:marTop w:val="0"/>
      <w:marBottom w:val="0"/>
      <w:divBdr>
        <w:top w:val="none" w:sz="0" w:space="0" w:color="auto"/>
        <w:left w:val="none" w:sz="0" w:space="0" w:color="auto"/>
        <w:bottom w:val="none" w:sz="0" w:space="0" w:color="auto"/>
        <w:right w:val="none" w:sz="0" w:space="0" w:color="auto"/>
      </w:divBdr>
    </w:div>
    <w:div w:id="1495493654">
      <w:bodyDiv w:val="1"/>
      <w:marLeft w:val="0"/>
      <w:marRight w:val="0"/>
      <w:marTop w:val="0"/>
      <w:marBottom w:val="0"/>
      <w:divBdr>
        <w:top w:val="none" w:sz="0" w:space="0" w:color="auto"/>
        <w:left w:val="none" w:sz="0" w:space="0" w:color="auto"/>
        <w:bottom w:val="none" w:sz="0" w:space="0" w:color="auto"/>
        <w:right w:val="none" w:sz="0" w:space="0" w:color="auto"/>
      </w:divBdr>
    </w:div>
    <w:div w:id="1499341880">
      <w:bodyDiv w:val="1"/>
      <w:marLeft w:val="0"/>
      <w:marRight w:val="0"/>
      <w:marTop w:val="0"/>
      <w:marBottom w:val="0"/>
      <w:divBdr>
        <w:top w:val="none" w:sz="0" w:space="0" w:color="auto"/>
        <w:left w:val="none" w:sz="0" w:space="0" w:color="auto"/>
        <w:bottom w:val="none" w:sz="0" w:space="0" w:color="auto"/>
        <w:right w:val="none" w:sz="0" w:space="0" w:color="auto"/>
      </w:divBdr>
    </w:div>
    <w:div w:id="1501971070">
      <w:bodyDiv w:val="1"/>
      <w:marLeft w:val="0"/>
      <w:marRight w:val="0"/>
      <w:marTop w:val="0"/>
      <w:marBottom w:val="0"/>
      <w:divBdr>
        <w:top w:val="none" w:sz="0" w:space="0" w:color="auto"/>
        <w:left w:val="none" w:sz="0" w:space="0" w:color="auto"/>
        <w:bottom w:val="none" w:sz="0" w:space="0" w:color="auto"/>
        <w:right w:val="none" w:sz="0" w:space="0" w:color="auto"/>
      </w:divBdr>
    </w:div>
    <w:div w:id="1512530867">
      <w:bodyDiv w:val="1"/>
      <w:marLeft w:val="0"/>
      <w:marRight w:val="0"/>
      <w:marTop w:val="0"/>
      <w:marBottom w:val="0"/>
      <w:divBdr>
        <w:top w:val="none" w:sz="0" w:space="0" w:color="auto"/>
        <w:left w:val="none" w:sz="0" w:space="0" w:color="auto"/>
        <w:bottom w:val="none" w:sz="0" w:space="0" w:color="auto"/>
        <w:right w:val="none" w:sz="0" w:space="0" w:color="auto"/>
      </w:divBdr>
    </w:div>
    <w:div w:id="1513034145">
      <w:bodyDiv w:val="1"/>
      <w:marLeft w:val="0"/>
      <w:marRight w:val="0"/>
      <w:marTop w:val="0"/>
      <w:marBottom w:val="0"/>
      <w:divBdr>
        <w:top w:val="none" w:sz="0" w:space="0" w:color="auto"/>
        <w:left w:val="none" w:sz="0" w:space="0" w:color="auto"/>
        <w:bottom w:val="none" w:sz="0" w:space="0" w:color="auto"/>
        <w:right w:val="none" w:sz="0" w:space="0" w:color="auto"/>
      </w:divBdr>
    </w:div>
    <w:div w:id="1517765871">
      <w:bodyDiv w:val="1"/>
      <w:marLeft w:val="0"/>
      <w:marRight w:val="0"/>
      <w:marTop w:val="0"/>
      <w:marBottom w:val="0"/>
      <w:divBdr>
        <w:top w:val="none" w:sz="0" w:space="0" w:color="auto"/>
        <w:left w:val="none" w:sz="0" w:space="0" w:color="auto"/>
        <w:bottom w:val="none" w:sz="0" w:space="0" w:color="auto"/>
        <w:right w:val="none" w:sz="0" w:space="0" w:color="auto"/>
      </w:divBdr>
    </w:div>
    <w:div w:id="1518302035">
      <w:bodyDiv w:val="1"/>
      <w:marLeft w:val="0"/>
      <w:marRight w:val="0"/>
      <w:marTop w:val="0"/>
      <w:marBottom w:val="0"/>
      <w:divBdr>
        <w:top w:val="none" w:sz="0" w:space="0" w:color="auto"/>
        <w:left w:val="none" w:sz="0" w:space="0" w:color="auto"/>
        <w:bottom w:val="none" w:sz="0" w:space="0" w:color="auto"/>
        <w:right w:val="none" w:sz="0" w:space="0" w:color="auto"/>
      </w:divBdr>
    </w:div>
    <w:div w:id="1526019940">
      <w:bodyDiv w:val="1"/>
      <w:marLeft w:val="0"/>
      <w:marRight w:val="0"/>
      <w:marTop w:val="0"/>
      <w:marBottom w:val="0"/>
      <w:divBdr>
        <w:top w:val="none" w:sz="0" w:space="0" w:color="auto"/>
        <w:left w:val="none" w:sz="0" w:space="0" w:color="auto"/>
        <w:bottom w:val="none" w:sz="0" w:space="0" w:color="auto"/>
        <w:right w:val="none" w:sz="0" w:space="0" w:color="auto"/>
      </w:divBdr>
    </w:div>
    <w:div w:id="1526140405">
      <w:bodyDiv w:val="1"/>
      <w:marLeft w:val="0"/>
      <w:marRight w:val="0"/>
      <w:marTop w:val="0"/>
      <w:marBottom w:val="0"/>
      <w:divBdr>
        <w:top w:val="none" w:sz="0" w:space="0" w:color="auto"/>
        <w:left w:val="none" w:sz="0" w:space="0" w:color="auto"/>
        <w:bottom w:val="none" w:sz="0" w:space="0" w:color="auto"/>
        <w:right w:val="none" w:sz="0" w:space="0" w:color="auto"/>
      </w:divBdr>
    </w:div>
    <w:div w:id="1534415995">
      <w:bodyDiv w:val="1"/>
      <w:marLeft w:val="0"/>
      <w:marRight w:val="0"/>
      <w:marTop w:val="0"/>
      <w:marBottom w:val="0"/>
      <w:divBdr>
        <w:top w:val="none" w:sz="0" w:space="0" w:color="auto"/>
        <w:left w:val="none" w:sz="0" w:space="0" w:color="auto"/>
        <w:bottom w:val="none" w:sz="0" w:space="0" w:color="auto"/>
        <w:right w:val="none" w:sz="0" w:space="0" w:color="auto"/>
      </w:divBdr>
      <w:divsChild>
        <w:div w:id="297878145">
          <w:marLeft w:val="0"/>
          <w:marRight w:val="0"/>
          <w:marTop w:val="0"/>
          <w:marBottom w:val="0"/>
          <w:divBdr>
            <w:top w:val="none" w:sz="0" w:space="0" w:color="auto"/>
            <w:left w:val="none" w:sz="0" w:space="0" w:color="auto"/>
            <w:bottom w:val="none" w:sz="0" w:space="0" w:color="auto"/>
            <w:right w:val="none" w:sz="0" w:space="0" w:color="auto"/>
          </w:divBdr>
        </w:div>
      </w:divsChild>
    </w:div>
    <w:div w:id="1538422788">
      <w:bodyDiv w:val="1"/>
      <w:marLeft w:val="0"/>
      <w:marRight w:val="0"/>
      <w:marTop w:val="0"/>
      <w:marBottom w:val="0"/>
      <w:divBdr>
        <w:top w:val="none" w:sz="0" w:space="0" w:color="auto"/>
        <w:left w:val="none" w:sz="0" w:space="0" w:color="auto"/>
        <w:bottom w:val="none" w:sz="0" w:space="0" w:color="auto"/>
        <w:right w:val="none" w:sz="0" w:space="0" w:color="auto"/>
      </w:divBdr>
    </w:div>
    <w:div w:id="1543059021">
      <w:bodyDiv w:val="1"/>
      <w:marLeft w:val="0"/>
      <w:marRight w:val="0"/>
      <w:marTop w:val="0"/>
      <w:marBottom w:val="0"/>
      <w:divBdr>
        <w:top w:val="none" w:sz="0" w:space="0" w:color="auto"/>
        <w:left w:val="none" w:sz="0" w:space="0" w:color="auto"/>
        <w:bottom w:val="none" w:sz="0" w:space="0" w:color="auto"/>
        <w:right w:val="none" w:sz="0" w:space="0" w:color="auto"/>
      </w:divBdr>
    </w:div>
    <w:div w:id="1546330331">
      <w:bodyDiv w:val="1"/>
      <w:marLeft w:val="0"/>
      <w:marRight w:val="0"/>
      <w:marTop w:val="0"/>
      <w:marBottom w:val="0"/>
      <w:divBdr>
        <w:top w:val="none" w:sz="0" w:space="0" w:color="auto"/>
        <w:left w:val="none" w:sz="0" w:space="0" w:color="auto"/>
        <w:bottom w:val="none" w:sz="0" w:space="0" w:color="auto"/>
        <w:right w:val="none" w:sz="0" w:space="0" w:color="auto"/>
      </w:divBdr>
    </w:div>
    <w:div w:id="1547251658">
      <w:bodyDiv w:val="1"/>
      <w:marLeft w:val="0"/>
      <w:marRight w:val="0"/>
      <w:marTop w:val="0"/>
      <w:marBottom w:val="0"/>
      <w:divBdr>
        <w:top w:val="none" w:sz="0" w:space="0" w:color="auto"/>
        <w:left w:val="none" w:sz="0" w:space="0" w:color="auto"/>
        <w:bottom w:val="none" w:sz="0" w:space="0" w:color="auto"/>
        <w:right w:val="none" w:sz="0" w:space="0" w:color="auto"/>
      </w:divBdr>
    </w:div>
    <w:div w:id="1547599069">
      <w:bodyDiv w:val="1"/>
      <w:marLeft w:val="0"/>
      <w:marRight w:val="0"/>
      <w:marTop w:val="0"/>
      <w:marBottom w:val="0"/>
      <w:divBdr>
        <w:top w:val="none" w:sz="0" w:space="0" w:color="auto"/>
        <w:left w:val="none" w:sz="0" w:space="0" w:color="auto"/>
        <w:bottom w:val="none" w:sz="0" w:space="0" w:color="auto"/>
        <w:right w:val="none" w:sz="0" w:space="0" w:color="auto"/>
      </w:divBdr>
    </w:div>
    <w:div w:id="1549102028">
      <w:bodyDiv w:val="1"/>
      <w:marLeft w:val="0"/>
      <w:marRight w:val="0"/>
      <w:marTop w:val="0"/>
      <w:marBottom w:val="0"/>
      <w:divBdr>
        <w:top w:val="none" w:sz="0" w:space="0" w:color="auto"/>
        <w:left w:val="none" w:sz="0" w:space="0" w:color="auto"/>
        <w:bottom w:val="none" w:sz="0" w:space="0" w:color="auto"/>
        <w:right w:val="none" w:sz="0" w:space="0" w:color="auto"/>
      </w:divBdr>
    </w:div>
    <w:div w:id="1550991292">
      <w:bodyDiv w:val="1"/>
      <w:marLeft w:val="0"/>
      <w:marRight w:val="0"/>
      <w:marTop w:val="0"/>
      <w:marBottom w:val="0"/>
      <w:divBdr>
        <w:top w:val="none" w:sz="0" w:space="0" w:color="auto"/>
        <w:left w:val="none" w:sz="0" w:space="0" w:color="auto"/>
        <w:bottom w:val="none" w:sz="0" w:space="0" w:color="auto"/>
        <w:right w:val="none" w:sz="0" w:space="0" w:color="auto"/>
      </w:divBdr>
    </w:div>
    <w:div w:id="1551529196">
      <w:bodyDiv w:val="1"/>
      <w:marLeft w:val="0"/>
      <w:marRight w:val="0"/>
      <w:marTop w:val="0"/>
      <w:marBottom w:val="0"/>
      <w:divBdr>
        <w:top w:val="none" w:sz="0" w:space="0" w:color="auto"/>
        <w:left w:val="none" w:sz="0" w:space="0" w:color="auto"/>
        <w:bottom w:val="none" w:sz="0" w:space="0" w:color="auto"/>
        <w:right w:val="none" w:sz="0" w:space="0" w:color="auto"/>
      </w:divBdr>
    </w:div>
    <w:div w:id="1552113235">
      <w:bodyDiv w:val="1"/>
      <w:marLeft w:val="0"/>
      <w:marRight w:val="0"/>
      <w:marTop w:val="0"/>
      <w:marBottom w:val="0"/>
      <w:divBdr>
        <w:top w:val="none" w:sz="0" w:space="0" w:color="auto"/>
        <w:left w:val="none" w:sz="0" w:space="0" w:color="auto"/>
        <w:bottom w:val="none" w:sz="0" w:space="0" w:color="auto"/>
        <w:right w:val="none" w:sz="0" w:space="0" w:color="auto"/>
      </w:divBdr>
    </w:div>
    <w:div w:id="1555199331">
      <w:bodyDiv w:val="1"/>
      <w:marLeft w:val="0"/>
      <w:marRight w:val="0"/>
      <w:marTop w:val="0"/>
      <w:marBottom w:val="0"/>
      <w:divBdr>
        <w:top w:val="none" w:sz="0" w:space="0" w:color="auto"/>
        <w:left w:val="none" w:sz="0" w:space="0" w:color="auto"/>
        <w:bottom w:val="none" w:sz="0" w:space="0" w:color="auto"/>
        <w:right w:val="none" w:sz="0" w:space="0" w:color="auto"/>
      </w:divBdr>
    </w:div>
    <w:div w:id="1563784598">
      <w:bodyDiv w:val="1"/>
      <w:marLeft w:val="0"/>
      <w:marRight w:val="0"/>
      <w:marTop w:val="0"/>
      <w:marBottom w:val="0"/>
      <w:divBdr>
        <w:top w:val="none" w:sz="0" w:space="0" w:color="auto"/>
        <w:left w:val="none" w:sz="0" w:space="0" w:color="auto"/>
        <w:bottom w:val="none" w:sz="0" w:space="0" w:color="auto"/>
        <w:right w:val="none" w:sz="0" w:space="0" w:color="auto"/>
      </w:divBdr>
    </w:div>
    <w:div w:id="1564365258">
      <w:bodyDiv w:val="1"/>
      <w:marLeft w:val="0"/>
      <w:marRight w:val="0"/>
      <w:marTop w:val="0"/>
      <w:marBottom w:val="0"/>
      <w:divBdr>
        <w:top w:val="none" w:sz="0" w:space="0" w:color="auto"/>
        <w:left w:val="none" w:sz="0" w:space="0" w:color="auto"/>
        <w:bottom w:val="none" w:sz="0" w:space="0" w:color="auto"/>
        <w:right w:val="none" w:sz="0" w:space="0" w:color="auto"/>
      </w:divBdr>
    </w:div>
    <w:div w:id="1564635348">
      <w:bodyDiv w:val="1"/>
      <w:marLeft w:val="0"/>
      <w:marRight w:val="0"/>
      <w:marTop w:val="0"/>
      <w:marBottom w:val="0"/>
      <w:divBdr>
        <w:top w:val="none" w:sz="0" w:space="0" w:color="auto"/>
        <w:left w:val="none" w:sz="0" w:space="0" w:color="auto"/>
        <w:bottom w:val="none" w:sz="0" w:space="0" w:color="auto"/>
        <w:right w:val="none" w:sz="0" w:space="0" w:color="auto"/>
      </w:divBdr>
    </w:div>
    <w:div w:id="1567960100">
      <w:bodyDiv w:val="1"/>
      <w:marLeft w:val="0"/>
      <w:marRight w:val="0"/>
      <w:marTop w:val="0"/>
      <w:marBottom w:val="0"/>
      <w:divBdr>
        <w:top w:val="none" w:sz="0" w:space="0" w:color="auto"/>
        <w:left w:val="none" w:sz="0" w:space="0" w:color="auto"/>
        <w:bottom w:val="none" w:sz="0" w:space="0" w:color="auto"/>
        <w:right w:val="none" w:sz="0" w:space="0" w:color="auto"/>
      </w:divBdr>
    </w:div>
    <w:div w:id="1569998624">
      <w:bodyDiv w:val="1"/>
      <w:marLeft w:val="0"/>
      <w:marRight w:val="0"/>
      <w:marTop w:val="0"/>
      <w:marBottom w:val="0"/>
      <w:divBdr>
        <w:top w:val="none" w:sz="0" w:space="0" w:color="auto"/>
        <w:left w:val="none" w:sz="0" w:space="0" w:color="auto"/>
        <w:bottom w:val="none" w:sz="0" w:space="0" w:color="auto"/>
        <w:right w:val="none" w:sz="0" w:space="0" w:color="auto"/>
      </w:divBdr>
    </w:div>
    <w:div w:id="1572616599">
      <w:bodyDiv w:val="1"/>
      <w:marLeft w:val="0"/>
      <w:marRight w:val="0"/>
      <w:marTop w:val="0"/>
      <w:marBottom w:val="0"/>
      <w:divBdr>
        <w:top w:val="none" w:sz="0" w:space="0" w:color="auto"/>
        <w:left w:val="none" w:sz="0" w:space="0" w:color="auto"/>
        <w:bottom w:val="none" w:sz="0" w:space="0" w:color="auto"/>
        <w:right w:val="none" w:sz="0" w:space="0" w:color="auto"/>
      </w:divBdr>
    </w:div>
    <w:div w:id="1581675631">
      <w:bodyDiv w:val="1"/>
      <w:marLeft w:val="0"/>
      <w:marRight w:val="0"/>
      <w:marTop w:val="0"/>
      <w:marBottom w:val="0"/>
      <w:divBdr>
        <w:top w:val="none" w:sz="0" w:space="0" w:color="auto"/>
        <w:left w:val="none" w:sz="0" w:space="0" w:color="auto"/>
        <w:bottom w:val="none" w:sz="0" w:space="0" w:color="auto"/>
        <w:right w:val="none" w:sz="0" w:space="0" w:color="auto"/>
      </w:divBdr>
    </w:div>
    <w:div w:id="1581675969">
      <w:bodyDiv w:val="1"/>
      <w:marLeft w:val="0"/>
      <w:marRight w:val="0"/>
      <w:marTop w:val="0"/>
      <w:marBottom w:val="0"/>
      <w:divBdr>
        <w:top w:val="none" w:sz="0" w:space="0" w:color="auto"/>
        <w:left w:val="none" w:sz="0" w:space="0" w:color="auto"/>
        <w:bottom w:val="none" w:sz="0" w:space="0" w:color="auto"/>
        <w:right w:val="none" w:sz="0" w:space="0" w:color="auto"/>
      </w:divBdr>
    </w:div>
    <w:div w:id="1582060750">
      <w:bodyDiv w:val="1"/>
      <w:marLeft w:val="0"/>
      <w:marRight w:val="0"/>
      <w:marTop w:val="0"/>
      <w:marBottom w:val="0"/>
      <w:divBdr>
        <w:top w:val="none" w:sz="0" w:space="0" w:color="auto"/>
        <w:left w:val="none" w:sz="0" w:space="0" w:color="auto"/>
        <w:bottom w:val="none" w:sz="0" w:space="0" w:color="auto"/>
        <w:right w:val="none" w:sz="0" w:space="0" w:color="auto"/>
      </w:divBdr>
    </w:div>
    <w:div w:id="1584560145">
      <w:bodyDiv w:val="1"/>
      <w:marLeft w:val="0"/>
      <w:marRight w:val="0"/>
      <w:marTop w:val="0"/>
      <w:marBottom w:val="0"/>
      <w:divBdr>
        <w:top w:val="none" w:sz="0" w:space="0" w:color="auto"/>
        <w:left w:val="none" w:sz="0" w:space="0" w:color="auto"/>
        <w:bottom w:val="none" w:sz="0" w:space="0" w:color="auto"/>
        <w:right w:val="none" w:sz="0" w:space="0" w:color="auto"/>
      </w:divBdr>
    </w:div>
    <w:div w:id="1584681698">
      <w:bodyDiv w:val="1"/>
      <w:marLeft w:val="0"/>
      <w:marRight w:val="0"/>
      <w:marTop w:val="0"/>
      <w:marBottom w:val="0"/>
      <w:divBdr>
        <w:top w:val="none" w:sz="0" w:space="0" w:color="auto"/>
        <w:left w:val="none" w:sz="0" w:space="0" w:color="auto"/>
        <w:bottom w:val="none" w:sz="0" w:space="0" w:color="auto"/>
        <w:right w:val="none" w:sz="0" w:space="0" w:color="auto"/>
      </w:divBdr>
    </w:div>
    <w:div w:id="1605764562">
      <w:bodyDiv w:val="1"/>
      <w:marLeft w:val="0"/>
      <w:marRight w:val="0"/>
      <w:marTop w:val="0"/>
      <w:marBottom w:val="0"/>
      <w:divBdr>
        <w:top w:val="none" w:sz="0" w:space="0" w:color="auto"/>
        <w:left w:val="none" w:sz="0" w:space="0" w:color="auto"/>
        <w:bottom w:val="none" w:sz="0" w:space="0" w:color="auto"/>
        <w:right w:val="none" w:sz="0" w:space="0" w:color="auto"/>
      </w:divBdr>
    </w:div>
    <w:div w:id="1607422352">
      <w:bodyDiv w:val="1"/>
      <w:marLeft w:val="0"/>
      <w:marRight w:val="0"/>
      <w:marTop w:val="0"/>
      <w:marBottom w:val="0"/>
      <w:divBdr>
        <w:top w:val="none" w:sz="0" w:space="0" w:color="auto"/>
        <w:left w:val="none" w:sz="0" w:space="0" w:color="auto"/>
        <w:bottom w:val="none" w:sz="0" w:space="0" w:color="auto"/>
        <w:right w:val="none" w:sz="0" w:space="0" w:color="auto"/>
      </w:divBdr>
    </w:div>
    <w:div w:id="1607617095">
      <w:bodyDiv w:val="1"/>
      <w:marLeft w:val="0"/>
      <w:marRight w:val="0"/>
      <w:marTop w:val="0"/>
      <w:marBottom w:val="0"/>
      <w:divBdr>
        <w:top w:val="none" w:sz="0" w:space="0" w:color="auto"/>
        <w:left w:val="none" w:sz="0" w:space="0" w:color="auto"/>
        <w:bottom w:val="none" w:sz="0" w:space="0" w:color="auto"/>
        <w:right w:val="none" w:sz="0" w:space="0" w:color="auto"/>
      </w:divBdr>
    </w:div>
    <w:div w:id="1608149813">
      <w:bodyDiv w:val="1"/>
      <w:marLeft w:val="0"/>
      <w:marRight w:val="0"/>
      <w:marTop w:val="0"/>
      <w:marBottom w:val="0"/>
      <w:divBdr>
        <w:top w:val="none" w:sz="0" w:space="0" w:color="auto"/>
        <w:left w:val="none" w:sz="0" w:space="0" w:color="auto"/>
        <w:bottom w:val="none" w:sz="0" w:space="0" w:color="auto"/>
        <w:right w:val="none" w:sz="0" w:space="0" w:color="auto"/>
      </w:divBdr>
    </w:div>
    <w:div w:id="1609580211">
      <w:bodyDiv w:val="1"/>
      <w:marLeft w:val="0"/>
      <w:marRight w:val="0"/>
      <w:marTop w:val="0"/>
      <w:marBottom w:val="0"/>
      <w:divBdr>
        <w:top w:val="none" w:sz="0" w:space="0" w:color="auto"/>
        <w:left w:val="none" w:sz="0" w:space="0" w:color="auto"/>
        <w:bottom w:val="none" w:sz="0" w:space="0" w:color="auto"/>
        <w:right w:val="none" w:sz="0" w:space="0" w:color="auto"/>
      </w:divBdr>
    </w:div>
    <w:div w:id="1611547597">
      <w:bodyDiv w:val="1"/>
      <w:marLeft w:val="0"/>
      <w:marRight w:val="0"/>
      <w:marTop w:val="0"/>
      <w:marBottom w:val="0"/>
      <w:divBdr>
        <w:top w:val="none" w:sz="0" w:space="0" w:color="auto"/>
        <w:left w:val="none" w:sz="0" w:space="0" w:color="auto"/>
        <w:bottom w:val="none" w:sz="0" w:space="0" w:color="auto"/>
        <w:right w:val="none" w:sz="0" w:space="0" w:color="auto"/>
      </w:divBdr>
    </w:div>
    <w:div w:id="1614435934">
      <w:bodyDiv w:val="1"/>
      <w:marLeft w:val="0"/>
      <w:marRight w:val="0"/>
      <w:marTop w:val="0"/>
      <w:marBottom w:val="0"/>
      <w:divBdr>
        <w:top w:val="none" w:sz="0" w:space="0" w:color="auto"/>
        <w:left w:val="none" w:sz="0" w:space="0" w:color="auto"/>
        <w:bottom w:val="none" w:sz="0" w:space="0" w:color="auto"/>
        <w:right w:val="none" w:sz="0" w:space="0" w:color="auto"/>
      </w:divBdr>
    </w:div>
    <w:div w:id="1614827561">
      <w:bodyDiv w:val="1"/>
      <w:marLeft w:val="0"/>
      <w:marRight w:val="0"/>
      <w:marTop w:val="0"/>
      <w:marBottom w:val="0"/>
      <w:divBdr>
        <w:top w:val="none" w:sz="0" w:space="0" w:color="auto"/>
        <w:left w:val="none" w:sz="0" w:space="0" w:color="auto"/>
        <w:bottom w:val="none" w:sz="0" w:space="0" w:color="auto"/>
        <w:right w:val="none" w:sz="0" w:space="0" w:color="auto"/>
      </w:divBdr>
    </w:div>
    <w:div w:id="1616669710">
      <w:bodyDiv w:val="1"/>
      <w:marLeft w:val="0"/>
      <w:marRight w:val="0"/>
      <w:marTop w:val="0"/>
      <w:marBottom w:val="0"/>
      <w:divBdr>
        <w:top w:val="none" w:sz="0" w:space="0" w:color="auto"/>
        <w:left w:val="none" w:sz="0" w:space="0" w:color="auto"/>
        <w:bottom w:val="none" w:sz="0" w:space="0" w:color="auto"/>
        <w:right w:val="none" w:sz="0" w:space="0" w:color="auto"/>
      </w:divBdr>
    </w:div>
    <w:div w:id="1620647619">
      <w:bodyDiv w:val="1"/>
      <w:marLeft w:val="0"/>
      <w:marRight w:val="0"/>
      <w:marTop w:val="0"/>
      <w:marBottom w:val="0"/>
      <w:divBdr>
        <w:top w:val="none" w:sz="0" w:space="0" w:color="auto"/>
        <w:left w:val="none" w:sz="0" w:space="0" w:color="auto"/>
        <w:bottom w:val="none" w:sz="0" w:space="0" w:color="auto"/>
        <w:right w:val="none" w:sz="0" w:space="0" w:color="auto"/>
      </w:divBdr>
    </w:div>
    <w:div w:id="1627657165">
      <w:bodyDiv w:val="1"/>
      <w:marLeft w:val="0"/>
      <w:marRight w:val="0"/>
      <w:marTop w:val="0"/>
      <w:marBottom w:val="0"/>
      <w:divBdr>
        <w:top w:val="none" w:sz="0" w:space="0" w:color="auto"/>
        <w:left w:val="none" w:sz="0" w:space="0" w:color="auto"/>
        <w:bottom w:val="none" w:sz="0" w:space="0" w:color="auto"/>
        <w:right w:val="none" w:sz="0" w:space="0" w:color="auto"/>
      </w:divBdr>
    </w:div>
    <w:div w:id="1635256861">
      <w:bodyDiv w:val="1"/>
      <w:marLeft w:val="0"/>
      <w:marRight w:val="0"/>
      <w:marTop w:val="0"/>
      <w:marBottom w:val="0"/>
      <w:divBdr>
        <w:top w:val="none" w:sz="0" w:space="0" w:color="auto"/>
        <w:left w:val="none" w:sz="0" w:space="0" w:color="auto"/>
        <w:bottom w:val="none" w:sz="0" w:space="0" w:color="auto"/>
        <w:right w:val="none" w:sz="0" w:space="0" w:color="auto"/>
      </w:divBdr>
    </w:div>
    <w:div w:id="1640111063">
      <w:bodyDiv w:val="1"/>
      <w:marLeft w:val="0"/>
      <w:marRight w:val="0"/>
      <w:marTop w:val="0"/>
      <w:marBottom w:val="0"/>
      <w:divBdr>
        <w:top w:val="none" w:sz="0" w:space="0" w:color="auto"/>
        <w:left w:val="none" w:sz="0" w:space="0" w:color="auto"/>
        <w:bottom w:val="none" w:sz="0" w:space="0" w:color="auto"/>
        <w:right w:val="none" w:sz="0" w:space="0" w:color="auto"/>
      </w:divBdr>
    </w:div>
    <w:div w:id="1644389090">
      <w:bodyDiv w:val="1"/>
      <w:marLeft w:val="0"/>
      <w:marRight w:val="0"/>
      <w:marTop w:val="0"/>
      <w:marBottom w:val="0"/>
      <w:divBdr>
        <w:top w:val="none" w:sz="0" w:space="0" w:color="auto"/>
        <w:left w:val="none" w:sz="0" w:space="0" w:color="auto"/>
        <w:bottom w:val="none" w:sz="0" w:space="0" w:color="auto"/>
        <w:right w:val="none" w:sz="0" w:space="0" w:color="auto"/>
      </w:divBdr>
    </w:div>
    <w:div w:id="1646004374">
      <w:bodyDiv w:val="1"/>
      <w:marLeft w:val="0"/>
      <w:marRight w:val="0"/>
      <w:marTop w:val="0"/>
      <w:marBottom w:val="0"/>
      <w:divBdr>
        <w:top w:val="none" w:sz="0" w:space="0" w:color="auto"/>
        <w:left w:val="none" w:sz="0" w:space="0" w:color="auto"/>
        <w:bottom w:val="none" w:sz="0" w:space="0" w:color="auto"/>
        <w:right w:val="none" w:sz="0" w:space="0" w:color="auto"/>
      </w:divBdr>
    </w:div>
    <w:div w:id="1651133162">
      <w:bodyDiv w:val="1"/>
      <w:marLeft w:val="0"/>
      <w:marRight w:val="0"/>
      <w:marTop w:val="0"/>
      <w:marBottom w:val="0"/>
      <w:divBdr>
        <w:top w:val="none" w:sz="0" w:space="0" w:color="auto"/>
        <w:left w:val="none" w:sz="0" w:space="0" w:color="auto"/>
        <w:bottom w:val="none" w:sz="0" w:space="0" w:color="auto"/>
        <w:right w:val="none" w:sz="0" w:space="0" w:color="auto"/>
      </w:divBdr>
    </w:div>
    <w:div w:id="1656488052">
      <w:bodyDiv w:val="1"/>
      <w:marLeft w:val="0"/>
      <w:marRight w:val="0"/>
      <w:marTop w:val="0"/>
      <w:marBottom w:val="0"/>
      <w:divBdr>
        <w:top w:val="none" w:sz="0" w:space="0" w:color="auto"/>
        <w:left w:val="none" w:sz="0" w:space="0" w:color="auto"/>
        <w:bottom w:val="none" w:sz="0" w:space="0" w:color="auto"/>
        <w:right w:val="none" w:sz="0" w:space="0" w:color="auto"/>
      </w:divBdr>
    </w:div>
    <w:div w:id="1658653468">
      <w:bodyDiv w:val="1"/>
      <w:marLeft w:val="0"/>
      <w:marRight w:val="0"/>
      <w:marTop w:val="0"/>
      <w:marBottom w:val="0"/>
      <w:divBdr>
        <w:top w:val="none" w:sz="0" w:space="0" w:color="auto"/>
        <w:left w:val="none" w:sz="0" w:space="0" w:color="auto"/>
        <w:bottom w:val="none" w:sz="0" w:space="0" w:color="auto"/>
        <w:right w:val="none" w:sz="0" w:space="0" w:color="auto"/>
      </w:divBdr>
    </w:div>
    <w:div w:id="1664164215">
      <w:bodyDiv w:val="1"/>
      <w:marLeft w:val="0"/>
      <w:marRight w:val="0"/>
      <w:marTop w:val="0"/>
      <w:marBottom w:val="0"/>
      <w:divBdr>
        <w:top w:val="none" w:sz="0" w:space="0" w:color="auto"/>
        <w:left w:val="none" w:sz="0" w:space="0" w:color="auto"/>
        <w:bottom w:val="none" w:sz="0" w:space="0" w:color="auto"/>
        <w:right w:val="none" w:sz="0" w:space="0" w:color="auto"/>
      </w:divBdr>
    </w:div>
    <w:div w:id="1672760736">
      <w:bodyDiv w:val="1"/>
      <w:marLeft w:val="0"/>
      <w:marRight w:val="0"/>
      <w:marTop w:val="0"/>
      <w:marBottom w:val="0"/>
      <w:divBdr>
        <w:top w:val="none" w:sz="0" w:space="0" w:color="auto"/>
        <w:left w:val="none" w:sz="0" w:space="0" w:color="auto"/>
        <w:bottom w:val="none" w:sz="0" w:space="0" w:color="auto"/>
        <w:right w:val="none" w:sz="0" w:space="0" w:color="auto"/>
      </w:divBdr>
    </w:div>
    <w:div w:id="1681589609">
      <w:bodyDiv w:val="1"/>
      <w:marLeft w:val="0"/>
      <w:marRight w:val="0"/>
      <w:marTop w:val="0"/>
      <w:marBottom w:val="0"/>
      <w:divBdr>
        <w:top w:val="none" w:sz="0" w:space="0" w:color="auto"/>
        <w:left w:val="none" w:sz="0" w:space="0" w:color="auto"/>
        <w:bottom w:val="none" w:sz="0" w:space="0" w:color="auto"/>
        <w:right w:val="none" w:sz="0" w:space="0" w:color="auto"/>
      </w:divBdr>
    </w:div>
    <w:div w:id="1681615269">
      <w:bodyDiv w:val="1"/>
      <w:marLeft w:val="0"/>
      <w:marRight w:val="0"/>
      <w:marTop w:val="0"/>
      <w:marBottom w:val="0"/>
      <w:divBdr>
        <w:top w:val="none" w:sz="0" w:space="0" w:color="auto"/>
        <w:left w:val="none" w:sz="0" w:space="0" w:color="auto"/>
        <w:bottom w:val="none" w:sz="0" w:space="0" w:color="auto"/>
        <w:right w:val="none" w:sz="0" w:space="0" w:color="auto"/>
      </w:divBdr>
    </w:div>
    <w:div w:id="1682275010">
      <w:bodyDiv w:val="1"/>
      <w:marLeft w:val="0"/>
      <w:marRight w:val="0"/>
      <w:marTop w:val="0"/>
      <w:marBottom w:val="0"/>
      <w:divBdr>
        <w:top w:val="none" w:sz="0" w:space="0" w:color="auto"/>
        <w:left w:val="none" w:sz="0" w:space="0" w:color="auto"/>
        <w:bottom w:val="none" w:sz="0" w:space="0" w:color="auto"/>
        <w:right w:val="none" w:sz="0" w:space="0" w:color="auto"/>
      </w:divBdr>
    </w:div>
    <w:div w:id="1684740982">
      <w:bodyDiv w:val="1"/>
      <w:marLeft w:val="0"/>
      <w:marRight w:val="0"/>
      <w:marTop w:val="0"/>
      <w:marBottom w:val="0"/>
      <w:divBdr>
        <w:top w:val="none" w:sz="0" w:space="0" w:color="auto"/>
        <w:left w:val="none" w:sz="0" w:space="0" w:color="auto"/>
        <w:bottom w:val="none" w:sz="0" w:space="0" w:color="auto"/>
        <w:right w:val="none" w:sz="0" w:space="0" w:color="auto"/>
      </w:divBdr>
    </w:div>
    <w:div w:id="1686860492">
      <w:bodyDiv w:val="1"/>
      <w:marLeft w:val="0"/>
      <w:marRight w:val="0"/>
      <w:marTop w:val="0"/>
      <w:marBottom w:val="0"/>
      <w:divBdr>
        <w:top w:val="none" w:sz="0" w:space="0" w:color="auto"/>
        <w:left w:val="none" w:sz="0" w:space="0" w:color="auto"/>
        <w:bottom w:val="none" w:sz="0" w:space="0" w:color="auto"/>
        <w:right w:val="none" w:sz="0" w:space="0" w:color="auto"/>
      </w:divBdr>
    </w:div>
    <w:div w:id="1689066857">
      <w:bodyDiv w:val="1"/>
      <w:marLeft w:val="0"/>
      <w:marRight w:val="0"/>
      <w:marTop w:val="0"/>
      <w:marBottom w:val="0"/>
      <w:divBdr>
        <w:top w:val="none" w:sz="0" w:space="0" w:color="auto"/>
        <w:left w:val="none" w:sz="0" w:space="0" w:color="auto"/>
        <w:bottom w:val="none" w:sz="0" w:space="0" w:color="auto"/>
        <w:right w:val="none" w:sz="0" w:space="0" w:color="auto"/>
      </w:divBdr>
    </w:div>
    <w:div w:id="1690135706">
      <w:bodyDiv w:val="1"/>
      <w:marLeft w:val="0"/>
      <w:marRight w:val="0"/>
      <w:marTop w:val="0"/>
      <w:marBottom w:val="0"/>
      <w:divBdr>
        <w:top w:val="none" w:sz="0" w:space="0" w:color="auto"/>
        <w:left w:val="none" w:sz="0" w:space="0" w:color="auto"/>
        <w:bottom w:val="none" w:sz="0" w:space="0" w:color="auto"/>
        <w:right w:val="none" w:sz="0" w:space="0" w:color="auto"/>
      </w:divBdr>
    </w:div>
    <w:div w:id="1694071303">
      <w:bodyDiv w:val="1"/>
      <w:marLeft w:val="0"/>
      <w:marRight w:val="0"/>
      <w:marTop w:val="0"/>
      <w:marBottom w:val="0"/>
      <w:divBdr>
        <w:top w:val="none" w:sz="0" w:space="0" w:color="auto"/>
        <w:left w:val="none" w:sz="0" w:space="0" w:color="auto"/>
        <w:bottom w:val="none" w:sz="0" w:space="0" w:color="auto"/>
        <w:right w:val="none" w:sz="0" w:space="0" w:color="auto"/>
      </w:divBdr>
    </w:div>
    <w:div w:id="1697779102">
      <w:bodyDiv w:val="1"/>
      <w:marLeft w:val="0"/>
      <w:marRight w:val="0"/>
      <w:marTop w:val="0"/>
      <w:marBottom w:val="0"/>
      <w:divBdr>
        <w:top w:val="none" w:sz="0" w:space="0" w:color="auto"/>
        <w:left w:val="none" w:sz="0" w:space="0" w:color="auto"/>
        <w:bottom w:val="none" w:sz="0" w:space="0" w:color="auto"/>
        <w:right w:val="none" w:sz="0" w:space="0" w:color="auto"/>
      </w:divBdr>
    </w:div>
    <w:div w:id="1700233042">
      <w:bodyDiv w:val="1"/>
      <w:marLeft w:val="0"/>
      <w:marRight w:val="0"/>
      <w:marTop w:val="0"/>
      <w:marBottom w:val="0"/>
      <w:divBdr>
        <w:top w:val="none" w:sz="0" w:space="0" w:color="auto"/>
        <w:left w:val="none" w:sz="0" w:space="0" w:color="auto"/>
        <w:bottom w:val="none" w:sz="0" w:space="0" w:color="auto"/>
        <w:right w:val="none" w:sz="0" w:space="0" w:color="auto"/>
      </w:divBdr>
    </w:div>
    <w:div w:id="1703091070">
      <w:bodyDiv w:val="1"/>
      <w:marLeft w:val="0"/>
      <w:marRight w:val="0"/>
      <w:marTop w:val="0"/>
      <w:marBottom w:val="0"/>
      <w:divBdr>
        <w:top w:val="none" w:sz="0" w:space="0" w:color="auto"/>
        <w:left w:val="none" w:sz="0" w:space="0" w:color="auto"/>
        <w:bottom w:val="none" w:sz="0" w:space="0" w:color="auto"/>
        <w:right w:val="none" w:sz="0" w:space="0" w:color="auto"/>
      </w:divBdr>
    </w:div>
    <w:div w:id="1704359852">
      <w:bodyDiv w:val="1"/>
      <w:marLeft w:val="0"/>
      <w:marRight w:val="0"/>
      <w:marTop w:val="0"/>
      <w:marBottom w:val="0"/>
      <w:divBdr>
        <w:top w:val="none" w:sz="0" w:space="0" w:color="auto"/>
        <w:left w:val="none" w:sz="0" w:space="0" w:color="auto"/>
        <w:bottom w:val="none" w:sz="0" w:space="0" w:color="auto"/>
        <w:right w:val="none" w:sz="0" w:space="0" w:color="auto"/>
      </w:divBdr>
    </w:div>
    <w:div w:id="1705443825">
      <w:bodyDiv w:val="1"/>
      <w:marLeft w:val="0"/>
      <w:marRight w:val="0"/>
      <w:marTop w:val="0"/>
      <w:marBottom w:val="0"/>
      <w:divBdr>
        <w:top w:val="none" w:sz="0" w:space="0" w:color="auto"/>
        <w:left w:val="none" w:sz="0" w:space="0" w:color="auto"/>
        <w:bottom w:val="none" w:sz="0" w:space="0" w:color="auto"/>
        <w:right w:val="none" w:sz="0" w:space="0" w:color="auto"/>
      </w:divBdr>
    </w:div>
    <w:div w:id="1706104254">
      <w:bodyDiv w:val="1"/>
      <w:marLeft w:val="0"/>
      <w:marRight w:val="0"/>
      <w:marTop w:val="0"/>
      <w:marBottom w:val="0"/>
      <w:divBdr>
        <w:top w:val="none" w:sz="0" w:space="0" w:color="auto"/>
        <w:left w:val="none" w:sz="0" w:space="0" w:color="auto"/>
        <w:bottom w:val="none" w:sz="0" w:space="0" w:color="auto"/>
        <w:right w:val="none" w:sz="0" w:space="0" w:color="auto"/>
      </w:divBdr>
    </w:div>
    <w:div w:id="1709136268">
      <w:bodyDiv w:val="1"/>
      <w:marLeft w:val="0"/>
      <w:marRight w:val="0"/>
      <w:marTop w:val="0"/>
      <w:marBottom w:val="0"/>
      <w:divBdr>
        <w:top w:val="none" w:sz="0" w:space="0" w:color="auto"/>
        <w:left w:val="none" w:sz="0" w:space="0" w:color="auto"/>
        <w:bottom w:val="none" w:sz="0" w:space="0" w:color="auto"/>
        <w:right w:val="none" w:sz="0" w:space="0" w:color="auto"/>
      </w:divBdr>
    </w:div>
    <w:div w:id="1714187555">
      <w:bodyDiv w:val="1"/>
      <w:marLeft w:val="0"/>
      <w:marRight w:val="0"/>
      <w:marTop w:val="0"/>
      <w:marBottom w:val="0"/>
      <w:divBdr>
        <w:top w:val="none" w:sz="0" w:space="0" w:color="auto"/>
        <w:left w:val="none" w:sz="0" w:space="0" w:color="auto"/>
        <w:bottom w:val="none" w:sz="0" w:space="0" w:color="auto"/>
        <w:right w:val="none" w:sz="0" w:space="0" w:color="auto"/>
      </w:divBdr>
    </w:div>
    <w:div w:id="1714190388">
      <w:bodyDiv w:val="1"/>
      <w:marLeft w:val="0"/>
      <w:marRight w:val="0"/>
      <w:marTop w:val="0"/>
      <w:marBottom w:val="0"/>
      <w:divBdr>
        <w:top w:val="none" w:sz="0" w:space="0" w:color="auto"/>
        <w:left w:val="none" w:sz="0" w:space="0" w:color="auto"/>
        <w:bottom w:val="none" w:sz="0" w:space="0" w:color="auto"/>
        <w:right w:val="none" w:sz="0" w:space="0" w:color="auto"/>
      </w:divBdr>
    </w:div>
    <w:div w:id="1722708393">
      <w:bodyDiv w:val="1"/>
      <w:marLeft w:val="0"/>
      <w:marRight w:val="0"/>
      <w:marTop w:val="0"/>
      <w:marBottom w:val="0"/>
      <w:divBdr>
        <w:top w:val="none" w:sz="0" w:space="0" w:color="auto"/>
        <w:left w:val="none" w:sz="0" w:space="0" w:color="auto"/>
        <w:bottom w:val="none" w:sz="0" w:space="0" w:color="auto"/>
        <w:right w:val="none" w:sz="0" w:space="0" w:color="auto"/>
      </w:divBdr>
    </w:div>
    <w:div w:id="1722945474">
      <w:bodyDiv w:val="1"/>
      <w:marLeft w:val="0"/>
      <w:marRight w:val="0"/>
      <w:marTop w:val="0"/>
      <w:marBottom w:val="0"/>
      <w:divBdr>
        <w:top w:val="none" w:sz="0" w:space="0" w:color="auto"/>
        <w:left w:val="none" w:sz="0" w:space="0" w:color="auto"/>
        <w:bottom w:val="none" w:sz="0" w:space="0" w:color="auto"/>
        <w:right w:val="none" w:sz="0" w:space="0" w:color="auto"/>
      </w:divBdr>
    </w:div>
    <w:div w:id="1723821442">
      <w:bodyDiv w:val="1"/>
      <w:marLeft w:val="0"/>
      <w:marRight w:val="0"/>
      <w:marTop w:val="0"/>
      <w:marBottom w:val="0"/>
      <w:divBdr>
        <w:top w:val="none" w:sz="0" w:space="0" w:color="auto"/>
        <w:left w:val="none" w:sz="0" w:space="0" w:color="auto"/>
        <w:bottom w:val="none" w:sz="0" w:space="0" w:color="auto"/>
        <w:right w:val="none" w:sz="0" w:space="0" w:color="auto"/>
      </w:divBdr>
    </w:div>
    <w:div w:id="1723868505">
      <w:bodyDiv w:val="1"/>
      <w:marLeft w:val="0"/>
      <w:marRight w:val="0"/>
      <w:marTop w:val="0"/>
      <w:marBottom w:val="0"/>
      <w:divBdr>
        <w:top w:val="none" w:sz="0" w:space="0" w:color="auto"/>
        <w:left w:val="none" w:sz="0" w:space="0" w:color="auto"/>
        <w:bottom w:val="none" w:sz="0" w:space="0" w:color="auto"/>
        <w:right w:val="none" w:sz="0" w:space="0" w:color="auto"/>
      </w:divBdr>
    </w:div>
    <w:div w:id="1727292709">
      <w:bodyDiv w:val="1"/>
      <w:marLeft w:val="0"/>
      <w:marRight w:val="0"/>
      <w:marTop w:val="0"/>
      <w:marBottom w:val="0"/>
      <w:divBdr>
        <w:top w:val="none" w:sz="0" w:space="0" w:color="auto"/>
        <w:left w:val="none" w:sz="0" w:space="0" w:color="auto"/>
        <w:bottom w:val="none" w:sz="0" w:space="0" w:color="auto"/>
        <w:right w:val="none" w:sz="0" w:space="0" w:color="auto"/>
      </w:divBdr>
    </w:div>
    <w:div w:id="1727951236">
      <w:bodyDiv w:val="1"/>
      <w:marLeft w:val="0"/>
      <w:marRight w:val="0"/>
      <w:marTop w:val="0"/>
      <w:marBottom w:val="0"/>
      <w:divBdr>
        <w:top w:val="none" w:sz="0" w:space="0" w:color="auto"/>
        <w:left w:val="none" w:sz="0" w:space="0" w:color="auto"/>
        <w:bottom w:val="none" w:sz="0" w:space="0" w:color="auto"/>
        <w:right w:val="none" w:sz="0" w:space="0" w:color="auto"/>
      </w:divBdr>
    </w:div>
    <w:div w:id="1728649963">
      <w:bodyDiv w:val="1"/>
      <w:marLeft w:val="0"/>
      <w:marRight w:val="0"/>
      <w:marTop w:val="0"/>
      <w:marBottom w:val="0"/>
      <w:divBdr>
        <w:top w:val="none" w:sz="0" w:space="0" w:color="auto"/>
        <w:left w:val="none" w:sz="0" w:space="0" w:color="auto"/>
        <w:bottom w:val="none" w:sz="0" w:space="0" w:color="auto"/>
        <w:right w:val="none" w:sz="0" w:space="0" w:color="auto"/>
      </w:divBdr>
    </w:div>
    <w:div w:id="1738892036">
      <w:bodyDiv w:val="1"/>
      <w:marLeft w:val="0"/>
      <w:marRight w:val="0"/>
      <w:marTop w:val="0"/>
      <w:marBottom w:val="0"/>
      <w:divBdr>
        <w:top w:val="none" w:sz="0" w:space="0" w:color="auto"/>
        <w:left w:val="none" w:sz="0" w:space="0" w:color="auto"/>
        <w:bottom w:val="none" w:sz="0" w:space="0" w:color="auto"/>
        <w:right w:val="none" w:sz="0" w:space="0" w:color="auto"/>
      </w:divBdr>
    </w:div>
    <w:div w:id="1743673871">
      <w:bodyDiv w:val="1"/>
      <w:marLeft w:val="0"/>
      <w:marRight w:val="0"/>
      <w:marTop w:val="0"/>
      <w:marBottom w:val="0"/>
      <w:divBdr>
        <w:top w:val="none" w:sz="0" w:space="0" w:color="auto"/>
        <w:left w:val="none" w:sz="0" w:space="0" w:color="auto"/>
        <w:bottom w:val="none" w:sz="0" w:space="0" w:color="auto"/>
        <w:right w:val="none" w:sz="0" w:space="0" w:color="auto"/>
      </w:divBdr>
    </w:div>
    <w:div w:id="1745833981">
      <w:bodyDiv w:val="1"/>
      <w:marLeft w:val="0"/>
      <w:marRight w:val="0"/>
      <w:marTop w:val="0"/>
      <w:marBottom w:val="0"/>
      <w:divBdr>
        <w:top w:val="none" w:sz="0" w:space="0" w:color="auto"/>
        <w:left w:val="none" w:sz="0" w:space="0" w:color="auto"/>
        <w:bottom w:val="none" w:sz="0" w:space="0" w:color="auto"/>
        <w:right w:val="none" w:sz="0" w:space="0" w:color="auto"/>
      </w:divBdr>
    </w:div>
    <w:div w:id="1746876349">
      <w:bodyDiv w:val="1"/>
      <w:marLeft w:val="0"/>
      <w:marRight w:val="0"/>
      <w:marTop w:val="0"/>
      <w:marBottom w:val="0"/>
      <w:divBdr>
        <w:top w:val="none" w:sz="0" w:space="0" w:color="auto"/>
        <w:left w:val="none" w:sz="0" w:space="0" w:color="auto"/>
        <w:bottom w:val="none" w:sz="0" w:space="0" w:color="auto"/>
        <w:right w:val="none" w:sz="0" w:space="0" w:color="auto"/>
      </w:divBdr>
    </w:div>
    <w:div w:id="1747141894">
      <w:bodyDiv w:val="1"/>
      <w:marLeft w:val="0"/>
      <w:marRight w:val="0"/>
      <w:marTop w:val="0"/>
      <w:marBottom w:val="0"/>
      <w:divBdr>
        <w:top w:val="none" w:sz="0" w:space="0" w:color="auto"/>
        <w:left w:val="none" w:sz="0" w:space="0" w:color="auto"/>
        <w:bottom w:val="none" w:sz="0" w:space="0" w:color="auto"/>
        <w:right w:val="none" w:sz="0" w:space="0" w:color="auto"/>
      </w:divBdr>
    </w:div>
    <w:div w:id="1748186632">
      <w:bodyDiv w:val="1"/>
      <w:marLeft w:val="0"/>
      <w:marRight w:val="0"/>
      <w:marTop w:val="0"/>
      <w:marBottom w:val="0"/>
      <w:divBdr>
        <w:top w:val="none" w:sz="0" w:space="0" w:color="auto"/>
        <w:left w:val="none" w:sz="0" w:space="0" w:color="auto"/>
        <w:bottom w:val="none" w:sz="0" w:space="0" w:color="auto"/>
        <w:right w:val="none" w:sz="0" w:space="0" w:color="auto"/>
      </w:divBdr>
    </w:div>
    <w:div w:id="1756515811">
      <w:bodyDiv w:val="1"/>
      <w:marLeft w:val="0"/>
      <w:marRight w:val="0"/>
      <w:marTop w:val="0"/>
      <w:marBottom w:val="0"/>
      <w:divBdr>
        <w:top w:val="none" w:sz="0" w:space="0" w:color="auto"/>
        <w:left w:val="none" w:sz="0" w:space="0" w:color="auto"/>
        <w:bottom w:val="none" w:sz="0" w:space="0" w:color="auto"/>
        <w:right w:val="none" w:sz="0" w:space="0" w:color="auto"/>
      </w:divBdr>
    </w:div>
    <w:div w:id="1758014341">
      <w:bodyDiv w:val="1"/>
      <w:marLeft w:val="0"/>
      <w:marRight w:val="0"/>
      <w:marTop w:val="0"/>
      <w:marBottom w:val="0"/>
      <w:divBdr>
        <w:top w:val="none" w:sz="0" w:space="0" w:color="auto"/>
        <w:left w:val="none" w:sz="0" w:space="0" w:color="auto"/>
        <w:bottom w:val="none" w:sz="0" w:space="0" w:color="auto"/>
        <w:right w:val="none" w:sz="0" w:space="0" w:color="auto"/>
      </w:divBdr>
    </w:div>
    <w:div w:id="1759904371">
      <w:bodyDiv w:val="1"/>
      <w:marLeft w:val="0"/>
      <w:marRight w:val="0"/>
      <w:marTop w:val="0"/>
      <w:marBottom w:val="0"/>
      <w:divBdr>
        <w:top w:val="none" w:sz="0" w:space="0" w:color="auto"/>
        <w:left w:val="none" w:sz="0" w:space="0" w:color="auto"/>
        <w:bottom w:val="none" w:sz="0" w:space="0" w:color="auto"/>
        <w:right w:val="none" w:sz="0" w:space="0" w:color="auto"/>
      </w:divBdr>
    </w:div>
    <w:div w:id="1760561723">
      <w:bodyDiv w:val="1"/>
      <w:marLeft w:val="0"/>
      <w:marRight w:val="0"/>
      <w:marTop w:val="0"/>
      <w:marBottom w:val="0"/>
      <w:divBdr>
        <w:top w:val="none" w:sz="0" w:space="0" w:color="auto"/>
        <w:left w:val="none" w:sz="0" w:space="0" w:color="auto"/>
        <w:bottom w:val="none" w:sz="0" w:space="0" w:color="auto"/>
        <w:right w:val="none" w:sz="0" w:space="0" w:color="auto"/>
      </w:divBdr>
    </w:div>
    <w:div w:id="1760832332">
      <w:bodyDiv w:val="1"/>
      <w:marLeft w:val="0"/>
      <w:marRight w:val="0"/>
      <w:marTop w:val="0"/>
      <w:marBottom w:val="0"/>
      <w:divBdr>
        <w:top w:val="none" w:sz="0" w:space="0" w:color="auto"/>
        <w:left w:val="none" w:sz="0" w:space="0" w:color="auto"/>
        <w:bottom w:val="none" w:sz="0" w:space="0" w:color="auto"/>
        <w:right w:val="none" w:sz="0" w:space="0" w:color="auto"/>
      </w:divBdr>
    </w:div>
    <w:div w:id="1763910526">
      <w:bodyDiv w:val="1"/>
      <w:marLeft w:val="0"/>
      <w:marRight w:val="0"/>
      <w:marTop w:val="0"/>
      <w:marBottom w:val="0"/>
      <w:divBdr>
        <w:top w:val="none" w:sz="0" w:space="0" w:color="auto"/>
        <w:left w:val="none" w:sz="0" w:space="0" w:color="auto"/>
        <w:bottom w:val="none" w:sz="0" w:space="0" w:color="auto"/>
        <w:right w:val="none" w:sz="0" w:space="0" w:color="auto"/>
      </w:divBdr>
    </w:div>
    <w:div w:id="1764766888">
      <w:bodyDiv w:val="1"/>
      <w:marLeft w:val="0"/>
      <w:marRight w:val="0"/>
      <w:marTop w:val="0"/>
      <w:marBottom w:val="0"/>
      <w:divBdr>
        <w:top w:val="none" w:sz="0" w:space="0" w:color="auto"/>
        <w:left w:val="none" w:sz="0" w:space="0" w:color="auto"/>
        <w:bottom w:val="none" w:sz="0" w:space="0" w:color="auto"/>
        <w:right w:val="none" w:sz="0" w:space="0" w:color="auto"/>
      </w:divBdr>
    </w:div>
    <w:div w:id="1767261103">
      <w:bodyDiv w:val="1"/>
      <w:marLeft w:val="0"/>
      <w:marRight w:val="0"/>
      <w:marTop w:val="0"/>
      <w:marBottom w:val="0"/>
      <w:divBdr>
        <w:top w:val="none" w:sz="0" w:space="0" w:color="auto"/>
        <w:left w:val="none" w:sz="0" w:space="0" w:color="auto"/>
        <w:bottom w:val="none" w:sz="0" w:space="0" w:color="auto"/>
        <w:right w:val="none" w:sz="0" w:space="0" w:color="auto"/>
      </w:divBdr>
    </w:div>
    <w:div w:id="1770393241">
      <w:bodyDiv w:val="1"/>
      <w:marLeft w:val="0"/>
      <w:marRight w:val="0"/>
      <w:marTop w:val="0"/>
      <w:marBottom w:val="0"/>
      <w:divBdr>
        <w:top w:val="none" w:sz="0" w:space="0" w:color="auto"/>
        <w:left w:val="none" w:sz="0" w:space="0" w:color="auto"/>
        <w:bottom w:val="none" w:sz="0" w:space="0" w:color="auto"/>
        <w:right w:val="none" w:sz="0" w:space="0" w:color="auto"/>
      </w:divBdr>
    </w:div>
    <w:div w:id="1771508882">
      <w:bodyDiv w:val="1"/>
      <w:marLeft w:val="0"/>
      <w:marRight w:val="0"/>
      <w:marTop w:val="0"/>
      <w:marBottom w:val="0"/>
      <w:divBdr>
        <w:top w:val="none" w:sz="0" w:space="0" w:color="auto"/>
        <w:left w:val="none" w:sz="0" w:space="0" w:color="auto"/>
        <w:bottom w:val="none" w:sz="0" w:space="0" w:color="auto"/>
        <w:right w:val="none" w:sz="0" w:space="0" w:color="auto"/>
      </w:divBdr>
    </w:div>
    <w:div w:id="1771969798">
      <w:bodyDiv w:val="1"/>
      <w:marLeft w:val="0"/>
      <w:marRight w:val="0"/>
      <w:marTop w:val="0"/>
      <w:marBottom w:val="0"/>
      <w:divBdr>
        <w:top w:val="none" w:sz="0" w:space="0" w:color="auto"/>
        <w:left w:val="none" w:sz="0" w:space="0" w:color="auto"/>
        <w:bottom w:val="none" w:sz="0" w:space="0" w:color="auto"/>
        <w:right w:val="none" w:sz="0" w:space="0" w:color="auto"/>
      </w:divBdr>
    </w:div>
    <w:div w:id="1775635065">
      <w:bodyDiv w:val="1"/>
      <w:marLeft w:val="0"/>
      <w:marRight w:val="0"/>
      <w:marTop w:val="0"/>
      <w:marBottom w:val="0"/>
      <w:divBdr>
        <w:top w:val="none" w:sz="0" w:space="0" w:color="auto"/>
        <w:left w:val="none" w:sz="0" w:space="0" w:color="auto"/>
        <w:bottom w:val="none" w:sz="0" w:space="0" w:color="auto"/>
        <w:right w:val="none" w:sz="0" w:space="0" w:color="auto"/>
      </w:divBdr>
    </w:div>
    <w:div w:id="1776444112">
      <w:bodyDiv w:val="1"/>
      <w:marLeft w:val="0"/>
      <w:marRight w:val="0"/>
      <w:marTop w:val="0"/>
      <w:marBottom w:val="0"/>
      <w:divBdr>
        <w:top w:val="none" w:sz="0" w:space="0" w:color="auto"/>
        <w:left w:val="none" w:sz="0" w:space="0" w:color="auto"/>
        <w:bottom w:val="none" w:sz="0" w:space="0" w:color="auto"/>
        <w:right w:val="none" w:sz="0" w:space="0" w:color="auto"/>
      </w:divBdr>
    </w:div>
    <w:div w:id="1777291019">
      <w:bodyDiv w:val="1"/>
      <w:marLeft w:val="0"/>
      <w:marRight w:val="0"/>
      <w:marTop w:val="0"/>
      <w:marBottom w:val="0"/>
      <w:divBdr>
        <w:top w:val="none" w:sz="0" w:space="0" w:color="auto"/>
        <w:left w:val="none" w:sz="0" w:space="0" w:color="auto"/>
        <w:bottom w:val="none" w:sz="0" w:space="0" w:color="auto"/>
        <w:right w:val="none" w:sz="0" w:space="0" w:color="auto"/>
      </w:divBdr>
    </w:div>
    <w:div w:id="1781098852">
      <w:bodyDiv w:val="1"/>
      <w:marLeft w:val="0"/>
      <w:marRight w:val="0"/>
      <w:marTop w:val="0"/>
      <w:marBottom w:val="0"/>
      <w:divBdr>
        <w:top w:val="none" w:sz="0" w:space="0" w:color="auto"/>
        <w:left w:val="none" w:sz="0" w:space="0" w:color="auto"/>
        <w:bottom w:val="none" w:sz="0" w:space="0" w:color="auto"/>
        <w:right w:val="none" w:sz="0" w:space="0" w:color="auto"/>
      </w:divBdr>
    </w:div>
    <w:div w:id="1788700816">
      <w:bodyDiv w:val="1"/>
      <w:marLeft w:val="0"/>
      <w:marRight w:val="0"/>
      <w:marTop w:val="0"/>
      <w:marBottom w:val="0"/>
      <w:divBdr>
        <w:top w:val="none" w:sz="0" w:space="0" w:color="auto"/>
        <w:left w:val="none" w:sz="0" w:space="0" w:color="auto"/>
        <w:bottom w:val="none" w:sz="0" w:space="0" w:color="auto"/>
        <w:right w:val="none" w:sz="0" w:space="0" w:color="auto"/>
      </w:divBdr>
    </w:div>
    <w:div w:id="1792168119">
      <w:bodyDiv w:val="1"/>
      <w:marLeft w:val="0"/>
      <w:marRight w:val="0"/>
      <w:marTop w:val="0"/>
      <w:marBottom w:val="0"/>
      <w:divBdr>
        <w:top w:val="none" w:sz="0" w:space="0" w:color="auto"/>
        <w:left w:val="none" w:sz="0" w:space="0" w:color="auto"/>
        <w:bottom w:val="none" w:sz="0" w:space="0" w:color="auto"/>
        <w:right w:val="none" w:sz="0" w:space="0" w:color="auto"/>
      </w:divBdr>
    </w:div>
    <w:div w:id="1793207934">
      <w:bodyDiv w:val="1"/>
      <w:marLeft w:val="0"/>
      <w:marRight w:val="0"/>
      <w:marTop w:val="0"/>
      <w:marBottom w:val="0"/>
      <w:divBdr>
        <w:top w:val="none" w:sz="0" w:space="0" w:color="auto"/>
        <w:left w:val="none" w:sz="0" w:space="0" w:color="auto"/>
        <w:bottom w:val="none" w:sz="0" w:space="0" w:color="auto"/>
        <w:right w:val="none" w:sz="0" w:space="0" w:color="auto"/>
      </w:divBdr>
    </w:div>
    <w:div w:id="1795832222">
      <w:bodyDiv w:val="1"/>
      <w:marLeft w:val="0"/>
      <w:marRight w:val="0"/>
      <w:marTop w:val="0"/>
      <w:marBottom w:val="0"/>
      <w:divBdr>
        <w:top w:val="none" w:sz="0" w:space="0" w:color="auto"/>
        <w:left w:val="none" w:sz="0" w:space="0" w:color="auto"/>
        <w:bottom w:val="none" w:sz="0" w:space="0" w:color="auto"/>
        <w:right w:val="none" w:sz="0" w:space="0" w:color="auto"/>
      </w:divBdr>
    </w:div>
    <w:div w:id="1798989389">
      <w:bodyDiv w:val="1"/>
      <w:marLeft w:val="0"/>
      <w:marRight w:val="0"/>
      <w:marTop w:val="0"/>
      <w:marBottom w:val="0"/>
      <w:divBdr>
        <w:top w:val="none" w:sz="0" w:space="0" w:color="auto"/>
        <w:left w:val="none" w:sz="0" w:space="0" w:color="auto"/>
        <w:bottom w:val="none" w:sz="0" w:space="0" w:color="auto"/>
        <w:right w:val="none" w:sz="0" w:space="0" w:color="auto"/>
      </w:divBdr>
    </w:div>
    <w:div w:id="1799257691">
      <w:bodyDiv w:val="1"/>
      <w:marLeft w:val="0"/>
      <w:marRight w:val="0"/>
      <w:marTop w:val="0"/>
      <w:marBottom w:val="0"/>
      <w:divBdr>
        <w:top w:val="none" w:sz="0" w:space="0" w:color="auto"/>
        <w:left w:val="none" w:sz="0" w:space="0" w:color="auto"/>
        <w:bottom w:val="none" w:sz="0" w:space="0" w:color="auto"/>
        <w:right w:val="none" w:sz="0" w:space="0" w:color="auto"/>
      </w:divBdr>
    </w:div>
    <w:div w:id="1801266713">
      <w:bodyDiv w:val="1"/>
      <w:marLeft w:val="0"/>
      <w:marRight w:val="0"/>
      <w:marTop w:val="0"/>
      <w:marBottom w:val="0"/>
      <w:divBdr>
        <w:top w:val="none" w:sz="0" w:space="0" w:color="auto"/>
        <w:left w:val="none" w:sz="0" w:space="0" w:color="auto"/>
        <w:bottom w:val="none" w:sz="0" w:space="0" w:color="auto"/>
        <w:right w:val="none" w:sz="0" w:space="0" w:color="auto"/>
      </w:divBdr>
    </w:div>
    <w:div w:id="1803502137">
      <w:bodyDiv w:val="1"/>
      <w:marLeft w:val="0"/>
      <w:marRight w:val="0"/>
      <w:marTop w:val="0"/>
      <w:marBottom w:val="0"/>
      <w:divBdr>
        <w:top w:val="none" w:sz="0" w:space="0" w:color="auto"/>
        <w:left w:val="none" w:sz="0" w:space="0" w:color="auto"/>
        <w:bottom w:val="none" w:sz="0" w:space="0" w:color="auto"/>
        <w:right w:val="none" w:sz="0" w:space="0" w:color="auto"/>
      </w:divBdr>
    </w:div>
    <w:div w:id="1817332398">
      <w:bodyDiv w:val="1"/>
      <w:marLeft w:val="0"/>
      <w:marRight w:val="0"/>
      <w:marTop w:val="0"/>
      <w:marBottom w:val="0"/>
      <w:divBdr>
        <w:top w:val="none" w:sz="0" w:space="0" w:color="auto"/>
        <w:left w:val="none" w:sz="0" w:space="0" w:color="auto"/>
        <w:bottom w:val="none" w:sz="0" w:space="0" w:color="auto"/>
        <w:right w:val="none" w:sz="0" w:space="0" w:color="auto"/>
      </w:divBdr>
    </w:div>
    <w:div w:id="1817410053">
      <w:bodyDiv w:val="1"/>
      <w:marLeft w:val="0"/>
      <w:marRight w:val="0"/>
      <w:marTop w:val="0"/>
      <w:marBottom w:val="0"/>
      <w:divBdr>
        <w:top w:val="none" w:sz="0" w:space="0" w:color="auto"/>
        <w:left w:val="none" w:sz="0" w:space="0" w:color="auto"/>
        <w:bottom w:val="none" w:sz="0" w:space="0" w:color="auto"/>
        <w:right w:val="none" w:sz="0" w:space="0" w:color="auto"/>
      </w:divBdr>
    </w:div>
    <w:div w:id="1818107579">
      <w:bodyDiv w:val="1"/>
      <w:marLeft w:val="0"/>
      <w:marRight w:val="0"/>
      <w:marTop w:val="0"/>
      <w:marBottom w:val="0"/>
      <w:divBdr>
        <w:top w:val="none" w:sz="0" w:space="0" w:color="auto"/>
        <w:left w:val="none" w:sz="0" w:space="0" w:color="auto"/>
        <w:bottom w:val="none" w:sz="0" w:space="0" w:color="auto"/>
        <w:right w:val="none" w:sz="0" w:space="0" w:color="auto"/>
      </w:divBdr>
    </w:div>
    <w:div w:id="1822309738">
      <w:bodyDiv w:val="1"/>
      <w:marLeft w:val="0"/>
      <w:marRight w:val="0"/>
      <w:marTop w:val="0"/>
      <w:marBottom w:val="0"/>
      <w:divBdr>
        <w:top w:val="none" w:sz="0" w:space="0" w:color="auto"/>
        <w:left w:val="none" w:sz="0" w:space="0" w:color="auto"/>
        <w:bottom w:val="none" w:sz="0" w:space="0" w:color="auto"/>
        <w:right w:val="none" w:sz="0" w:space="0" w:color="auto"/>
      </w:divBdr>
    </w:div>
    <w:div w:id="1823502230">
      <w:bodyDiv w:val="1"/>
      <w:marLeft w:val="0"/>
      <w:marRight w:val="0"/>
      <w:marTop w:val="0"/>
      <w:marBottom w:val="0"/>
      <w:divBdr>
        <w:top w:val="none" w:sz="0" w:space="0" w:color="auto"/>
        <w:left w:val="none" w:sz="0" w:space="0" w:color="auto"/>
        <w:bottom w:val="none" w:sz="0" w:space="0" w:color="auto"/>
        <w:right w:val="none" w:sz="0" w:space="0" w:color="auto"/>
      </w:divBdr>
    </w:div>
    <w:div w:id="1823693280">
      <w:bodyDiv w:val="1"/>
      <w:marLeft w:val="0"/>
      <w:marRight w:val="0"/>
      <w:marTop w:val="0"/>
      <w:marBottom w:val="0"/>
      <w:divBdr>
        <w:top w:val="none" w:sz="0" w:space="0" w:color="auto"/>
        <w:left w:val="none" w:sz="0" w:space="0" w:color="auto"/>
        <w:bottom w:val="none" w:sz="0" w:space="0" w:color="auto"/>
        <w:right w:val="none" w:sz="0" w:space="0" w:color="auto"/>
      </w:divBdr>
    </w:div>
    <w:div w:id="1825463702">
      <w:bodyDiv w:val="1"/>
      <w:marLeft w:val="0"/>
      <w:marRight w:val="0"/>
      <w:marTop w:val="0"/>
      <w:marBottom w:val="0"/>
      <w:divBdr>
        <w:top w:val="none" w:sz="0" w:space="0" w:color="auto"/>
        <w:left w:val="none" w:sz="0" w:space="0" w:color="auto"/>
        <w:bottom w:val="none" w:sz="0" w:space="0" w:color="auto"/>
        <w:right w:val="none" w:sz="0" w:space="0" w:color="auto"/>
      </w:divBdr>
    </w:div>
    <w:div w:id="1827698527">
      <w:bodyDiv w:val="1"/>
      <w:marLeft w:val="0"/>
      <w:marRight w:val="0"/>
      <w:marTop w:val="0"/>
      <w:marBottom w:val="0"/>
      <w:divBdr>
        <w:top w:val="none" w:sz="0" w:space="0" w:color="auto"/>
        <w:left w:val="none" w:sz="0" w:space="0" w:color="auto"/>
        <w:bottom w:val="none" w:sz="0" w:space="0" w:color="auto"/>
        <w:right w:val="none" w:sz="0" w:space="0" w:color="auto"/>
      </w:divBdr>
    </w:div>
    <w:div w:id="1829320551">
      <w:bodyDiv w:val="1"/>
      <w:marLeft w:val="0"/>
      <w:marRight w:val="0"/>
      <w:marTop w:val="0"/>
      <w:marBottom w:val="0"/>
      <w:divBdr>
        <w:top w:val="none" w:sz="0" w:space="0" w:color="auto"/>
        <w:left w:val="none" w:sz="0" w:space="0" w:color="auto"/>
        <w:bottom w:val="none" w:sz="0" w:space="0" w:color="auto"/>
        <w:right w:val="none" w:sz="0" w:space="0" w:color="auto"/>
      </w:divBdr>
    </w:div>
    <w:div w:id="1829902994">
      <w:bodyDiv w:val="1"/>
      <w:marLeft w:val="0"/>
      <w:marRight w:val="0"/>
      <w:marTop w:val="0"/>
      <w:marBottom w:val="0"/>
      <w:divBdr>
        <w:top w:val="none" w:sz="0" w:space="0" w:color="auto"/>
        <w:left w:val="none" w:sz="0" w:space="0" w:color="auto"/>
        <w:bottom w:val="none" w:sz="0" w:space="0" w:color="auto"/>
        <w:right w:val="none" w:sz="0" w:space="0" w:color="auto"/>
      </w:divBdr>
    </w:div>
    <w:div w:id="1833139976">
      <w:bodyDiv w:val="1"/>
      <w:marLeft w:val="0"/>
      <w:marRight w:val="0"/>
      <w:marTop w:val="0"/>
      <w:marBottom w:val="0"/>
      <w:divBdr>
        <w:top w:val="none" w:sz="0" w:space="0" w:color="auto"/>
        <w:left w:val="none" w:sz="0" w:space="0" w:color="auto"/>
        <w:bottom w:val="none" w:sz="0" w:space="0" w:color="auto"/>
        <w:right w:val="none" w:sz="0" w:space="0" w:color="auto"/>
      </w:divBdr>
    </w:div>
    <w:div w:id="1837720065">
      <w:bodyDiv w:val="1"/>
      <w:marLeft w:val="0"/>
      <w:marRight w:val="0"/>
      <w:marTop w:val="0"/>
      <w:marBottom w:val="0"/>
      <w:divBdr>
        <w:top w:val="none" w:sz="0" w:space="0" w:color="auto"/>
        <w:left w:val="none" w:sz="0" w:space="0" w:color="auto"/>
        <w:bottom w:val="none" w:sz="0" w:space="0" w:color="auto"/>
        <w:right w:val="none" w:sz="0" w:space="0" w:color="auto"/>
      </w:divBdr>
    </w:div>
    <w:div w:id="1844542976">
      <w:bodyDiv w:val="1"/>
      <w:marLeft w:val="0"/>
      <w:marRight w:val="0"/>
      <w:marTop w:val="0"/>
      <w:marBottom w:val="0"/>
      <w:divBdr>
        <w:top w:val="none" w:sz="0" w:space="0" w:color="auto"/>
        <w:left w:val="none" w:sz="0" w:space="0" w:color="auto"/>
        <w:bottom w:val="none" w:sz="0" w:space="0" w:color="auto"/>
        <w:right w:val="none" w:sz="0" w:space="0" w:color="auto"/>
      </w:divBdr>
    </w:div>
    <w:div w:id="1854148610">
      <w:bodyDiv w:val="1"/>
      <w:marLeft w:val="0"/>
      <w:marRight w:val="0"/>
      <w:marTop w:val="0"/>
      <w:marBottom w:val="0"/>
      <w:divBdr>
        <w:top w:val="none" w:sz="0" w:space="0" w:color="auto"/>
        <w:left w:val="none" w:sz="0" w:space="0" w:color="auto"/>
        <w:bottom w:val="none" w:sz="0" w:space="0" w:color="auto"/>
        <w:right w:val="none" w:sz="0" w:space="0" w:color="auto"/>
      </w:divBdr>
    </w:div>
    <w:div w:id="1857109904">
      <w:bodyDiv w:val="1"/>
      <w:marLeft w:val="0"/>
      <w:marRight w:val="0"/>
      <w:marTop w:val="0"/>
      <w:marBottom w:val="0"/>
      <w:divBdr>
        <w:top w:val="none" w:sz="0" w:space="0" w:color="auto"/>
        <w:left w:val="none" w:sz="0" w:space="0" w:color="auto"/>
        <w:bottom w:val="none" w:sz="0" w:space="0" w:color="auto"/>
        <w:right w:val="none" w:sz="0" w:space="0" w:color="auto"/>
      </w:divBdr>
    </w:div>
    <w:div w:id="1857502711">
      <w:bodyDiv w:val="1"/>
      <w:marLeft w:val="0"/>
      <w:marRight w:val="0"/>
      <w:marTop w:val="0"/>
      <w:marBottom w:val="0"/>
      <w:divBdr>
        <w:top w:val="none" w:sz="0" w:space="0" w:color="auto"/>
        <w:left w:val="none" w:sz="0" w:space="0" w:color="auto"/>
        <w:bottom w:val="none" w:sz="0" w:space="0" w:color="auto"/>
        <w:right w:val="none" w:sz="0" w:space="0" w:color="auto"/>
      </w:divBdr>
    </w:div>
    <w:div w:id="1858499342">
      <w:bodyDiv w:val="1"/>
      <w:marLeft w:val="0"/>
      <w:marRight w:val="0"/>
      <w:marTop w:val="0"/>
      <w:marBottom w:val="0"/>
      <w:divBdr>
        <w:top w:val="none" w:sz="0" w:space="0" w:color="auto"/>
        <w:left w:val="none" w:sz="0" w:space="0" w:color="auto"/>
        <w:bottom w:val="none" w:sz="0" w:space="0" w:color="auto"/>
        <w:right w:val="none" w:sz="0" w:space="0" w:color="auto"/>
      </w:divBdr>
    </w:div>
    <w:div w:id="1858621558">
      <w:bodyDiv w:val="1"/>
      <w:marLeft w:val="0"/>
      <w:marRight w:val="0"/>
      <w:marTop w:val="0"/>
      <w:marBottom w:val="0"/>
      <w:divBdr>
        <w:top w:val="none" w:sz="0" w:space="0" w:color="auto"/>
        <w:left w:val="none" w:sz="0" w:space="0" w:color="auto"/>
        <w:bottom w:val="none" w:sz="0" w:space="0" w:color="auto"/>
        <w:right w:val="none" w:sz="0" w:space="0" w:color="auto"/>
      </w:divBdr>
    </w:div>
    <w:div w:id="1862473804">
      <w:bodyDiv w:val="1"/>
      <w:marLeft w:val="0"/>
      <w:marRight w:val="0"/>
      <w:marTop w:val="0"/>
      <w:marBottom w:val="0"/>
      <w:divBdr>
        <w:top w:val="none" w:sz="0" w:space="0" w:color="auto"/>
        <w:left w:val="none" w:sz="0" w:space="0" w:color="auto"/>
        <w:bottom w:val="none" w:sz="0" w:space="0" w:color="auto"/>
        <w:right w:val="none" w:sz="0" w:space="0" w:color="auto"/>
      </w:divBdr>
    </w:div>
    <w:div w:id="1862819376">
      <w:bodyDiv w:val="1"/>
      <w:marLeft w:val="0"/>
      <w:marRight w:val="0"/>
      <w:marTop w:val="0"/>
      <w:marBottom w:val="0"/>
      <w:divBdr>
        <w:top w:val="none" w:sz="0" w:space="0" w:color="auto"/>
        <w:left w:val="none" w:sz="0" w:space="0" w:color="auto"/>
        <w:bottom w:val="none" w:sz="0" w:space="0" w:color="auto"/>
        <w:right w:val="none" w:sz="0" w:space="0" w:color="auto"/>
      </w:divBdr>
    </w:div>
    <w:div w:id="1868329776">
      <w:bodyDiv w:val="1"/>
      <w:marLeft w:val="0"/>
      <w:marRight w:val="0"/>
      <w:marTop w:val="0"/>
      <w:marBottom w:val="0"/>
      <w:divBdr>
        <w:top w:val="none" w:sz="0" w:space="0" w:color="auto"/>
        <w:left w:val="none" w:sz="0" w:space="0" w:color="auto"/>
        <w:bottom w:val="none" w:sz="0" w:space="0" w:color="auto"/>
        <w:right w:val="none" w:sz="0" w:space="0" w:color="auto"/>
      </w:divBdr>
    </w:div>
    <w:div w:id="1868593758">
      <w:bodyDiv w:val="1"/>
      <w:marLeft w:val="0"/>
      <w:marRight w:val="0"/>
      <w:marTop w:val="0"/>
      <w:marBottom w:val="0"/>
      <w:divBdr>
        <w:top w:val="none" w:sz="0" w:space="0" w:color="auto"/>
        <w:left w:val="none" w:sz="0" w:space="0" w:color="auto"/>
        <w:bottom w:val="none" w:sz="0" w:space="0" w:color="auto"/>
        <w:right w:val="none" w:sz="0" w:space="0" w:color="auto"/>
      </w:divBdr>
    </w:div>
    <w:div w:id="1871453105">
      <w:bodyDiv w:val="1"/>
      <w:marLeft w:val="0"/>
      <w:marRight w:val="0"/>
      <w:marTop w:val="0"/>
      <w:marBottom w:val="0"/>
      <w:divBdr>
        <w:top w:val="none" w:sz="0" w:space="0" w:color="auto"/>
        <w:left w:val="none" w:sz="0" w:space="0" w:color="auto"/>
        <w:bottom w:val="none" w:sz="0" w:space="0" w:color="auto"/>
        <w:right w:val="none" w:sz="0" w:space="0" w:color="auto"/>
      </w:divBdr>
    </w:div>
    <w:div w:id="1871987342">
      <w:bodyDiv w:val="1"/>
      <w:marLeft w:val="0"/>
      <w:marRight w:val="0"/>
      <w:marTop w:val="0"/>
      <w:marBottom w:val="0"/>
      <w:divBdr>
        <w:top w:val="none" w:sz="0" w:space="0" w:color="auto"/>
        <w:left w:val="none" w:sz="0" w:space="0" w:color="auto"/>
        <w:bottom w:val="none" w:sz="0" w:space="0" w:color="auto"/>
        <w:right w:val="none" w:sz="0" w:space="0" w:color="auto"/>
      </w:divBdr>
    </w:div>
    <w:div w:id="1873109938">
      <w:bodyDiv w:val="1"/>
      <w:marLeft w:val="0"/>
      <w:marRight w:val="0"/>
      <w:marTop w:val="0"/>
      <w:marBottom w:val="0"/>
      <w:divBdr>
        <w:top w:val="none" w:sz="0" w:space="0" w:color="auto"/>
        <w:left w:val="none" w:sz="0" w:space="0" w:color="auto"/>
        <w:bottom w:val="none" w:sz="0" w:space="0" w:color="auto"/>
        <w:right w:val="none" w:sz="0" w:space="0" w:color="auto"/>
      </w:divBdr>
    </w:div>
    <w:div w:id="1873228911">
      <w:bodyDiv w:val="1"/>
      <w:marLeft w:val="0"/>
      <w:marRight w:val="0"/>
      <w:marTop w:val="0"/>
      <w:marBottom w:val="0"/>
      <w:divBdr>
        <w:top w:val="none" w:sz="0" w:space="0" w:color="auto"/>
        <w:left w:val="none" w:sz="0" w:space="0" w:color="auto"/>
        <w:bottom w:val="none" w:sz="0" w:space="0" w:color="auto"/>
        <w:right w:val="none" w:sz="0" w:space="0" w:color="auto"/>
      </w:divBdr>
    </w:div>
    <w:div w:id="1877883948">
      <w:bodyDiv w:val="1"/>
      <w:marLeft w:val="0"/>
      <w:marRight w:val="0"/>
      <w:marTop w:val="0"/>
      <w:marBottom w:val="0"/>
      <w:divBdr>
        <w:top w:val="none" w:sz="0" w:space="0" w:color="auto"/>
        <w:left w:val="none" w:sz="0" w:space="0" w:color="auto"/>
        <w:bottom w:val="none" w:sz="0" w:space="0" w:color="auto"/>
        <w:right w:val="none" w:sz="0" w:space="0" w:color="auto"/>
      </w:divBdr>
    </w:div>
    <w:div w:id="1878156788">
      <w:bodyDiv w:val="1"/>
      <w:marLeft w:val="0"/>
      <w:marRight w:val="0"/>
      <w:marTop w:val="0"/>
      <w:marBottom w:val="0"/>
      <w:divBdr>
        <w:top w:val="none" w:sz="0" w:space="0" w:color="auto"/>
        <w:left w:val="none" w:sz="0" w:space="0" w:color="auto"/>
        <w:bottom w:val="none" w:sz="0" w:space="0" w:color="auto"/>
        <w:right w:val="none" w:sz="0" w:space="0" w:color="auto"/>
      </w:divBdr>
    </w:div>
    <w:div w:id="1878199005">
      <w:bodyDiv w:val="1"/>
      <w:marLeft w:val="0"/>
      <w:marRight w:val="0"/>
      <w:marTop w:val="0"/>
      <w:marBottom w:val="0"/>
      <w:divBdr>
        <w:top w:val="none" w:sz="0" w:space="0" w:color="auto"/>
        <w:left w:val="none" w:sz="0" w:space="0" w:color="auto"/>
        <w:bottom w:val="none" w:sz="0" w:space="0" w:color="auto"/>
        <w:right w:val="none" w:sz="0" w:space="0" w:color="auto"/>
      </w:divBdr>
    </w:div>
    <w:div w:id="1880044441">
      <w:bodyDiv w:val="1"/>
      <w:marLeft w:val="0"/>
      <w:marRight w:val="0"/>
      <w:marTop w:val="0"/>
      <w:marBottom w:val="0"/>
      <w:divBdr>
        <w:top w:val="none" w:sz="0" w:space="0" w:color="auto"/>
        <w:left w:val="none" w:sz="0" w:space="0" w:color="auto"/>
        <w:bottom w:val="none" w:sz="0" w:space="0" w:color="auto"/>
        <w:right w:val="none" w:sz="0" w:space="0" w:color="auto"/>
      </w:divBdr>
    </w:div>
    <w:div w:id="1880314247">
      <w:bodyDiv w:val="1"/>
      <w:marLeft w:val="0"/>
      <w:marRight w:val="0"/>
      <w:marTop w:val="0"/>
      <w:marBottom w:val="0"/>
      <w:divBdr>
        <w:top w:val="none" w:sz="0" w:space="0" w:color="auto"/>
        <w:left w:val="none" w:sz="0" w:space="0" w:color="auto"/>
        <w:bottom w:val="none" w:sz="0" w:space="0" w:color="auto"/>
        <w:right w:val="none" w:sz="0" w:space="0" w:color="auto"/>
      </w:divBdr>
    </w:div>
    <w:div w:id="1885292411">
      <w:bodyDiv w:val="1"/>
      <w:marLeft w:val="0"/>
      <w:marRight w:val="0"/>
      <w:marTop w:val="0"/>
      <w:marBottom w:val="0"/>
      <w:divBdr>
        <w:top w:val="none" w:sz="0" w:space="0" w:color="auto"/>
        <w:left w:val="none" w:sz="0" w:space="0" w:color="auto"/>
        <w:bottom w:val="none" w:sz="0" w:space="0" w:color="auto"/>
        <w:right w:val="none" w:sz="0" w:space="0" w:color="auto"/>
      </w:divBdr>
    </w:div>
    <w:div w:id="1892886027">
      <w:bodyDiv w:val="1"/>
      <w:marLeft w:val="0"/>
      <w:marRight w:val="0"/>
      <w:marTop w:val="0"/>
      <w:marBottom w:val="0"/>
      <w:divBdr>
        <w:top w:val="none" w:sz="0" w:space="0" w:color="auto"/>
        <w:left w:val="none" w:sz="0" w:space="0" w:color="auto"/>
        <w:bottom w:val="none" w:sz="0" w:space="0" w:color="auto"/>
        <w:right w:val="none" w:sz="0" w:space="0" w:color="auto"/>
      </w:divBdr>
    </w:div>
    <w:div w:id="1894078252">
      <w:bodyDiv w:val="1"/>
      <w:marLeft w:val="0"/>
      <w:marRight w:val="0"/>
      <w:marTop w:val="0"/>
      <w:marBottom w:val="0"/>
      <w:divBdr>
        <w:top w:val="none" w:sz="0" w:space="0" w:color="auto"/>
        <w:left w:val="none" w:sz="0" w:space="0" w:color="auto"/>
        <w:bottom w:val="none" w:sz="0" w:space="0" w:color="auto"/>
        <w:right w:val="none" w:sz="0" w:space="0" w:color="auto"/>
      </w:divBdr>
    </w:div>
    <w:div w:id="1898543745">
      <w:bodyDiv w:val="1"/>
      <w:marLeft w:val="0"/>
      <w:marRight w:val="0"/>
      <w:marTop w:val="0"/>
      <w:marBottom w:val="0"/>
      <w:divBdr>
        <w:top w:val="none" w:sz="0" w:space="0" w:color="auto"/>
        <w:left w:val="none" w:sz="0" w:space="0" w:color="auto"/>
        <w:bottom w:val="none" w:sz="0" w:space="0" w:color="auto"/>
        <w:right w:val="none" w:sz="0" w:space="0" w:color="auto"/>
      </w:divBdr>
    </w:div>
    <w:div w:id="1899319817">
      <w:bodyDiv w:val="1"/>
      <w:marLeft w:val="0"/>
      <w:marRight w:val="0"/>
      <w:marTop w:val="0"/>
      <w:marBottom w:val="0"/>
      <w:divBdr>
        <w:top w:val="none" w:sz="0" w:space="0" w:color="auto"/>
        <w:left w:val="none" w:sz="0" w:space="0" w:color="auto"/>
        <w:bottom w:val="none" w:sz="0" w:space="0" w:color="auto"/>
        <w:right w:val="none" w:sz="0" w:space="0" w:color="auto"/>
      </w:divBdr>
    </w:div>
    <w:div w:id="1901938224">
      <w:bodyDiv w:val="1"/>
      <w:marLeft w:val="0"/>
      <w:marRight w:val="0"/>
      <w:marTop w:val="0"/>
      <w:marBottom w:val="0"/>
      <w:divBdr>
        <w:top w:val="none" w:sz="0" w:space="0" w:color="auto"/>
        <w:left w:val="none" w:sz="0" w:space="0" w:color="auto"/>
        <w:bottom w:val="none" w:sz="0" w:space="0" w:color="auto"/>
        <w:right w:val="none" w:sz="0" w:space="0" w:color="auto"/>
      </w:divBdr>
    </w:div>
    <w:div w:id="1902907142">
      <w:bodyDiv w:val="1"/>
      <w:marLeft w:val="0"/>
      <w:marRight w:val="0"/>
      <w:marTop w:val="0"/>
      <w:marBottom w:val="0"/>
      <w:divBdr>
        <w:top w:val="none" w:sz="0" w:space="0" w:color="auto"/>
        <w:left w:val="none" w:sz="0" w:space="0" w:color="auto"/>
        <w:bottom w:val="none" w:sz="0" w:space="0" w:color="auto"/>
        <w:right w:val="none" w:sz="0" w:space="0" w:color="auto"/>
      </w:divBdr>
    </w:div>
    <w:div w:id="1912302160">
      <w:bodyDiv w:val="1"/>
      <w:marLeft w:val="0"/>
      <w:marRight w:val="0"/>
      <w:marTop w:val="0"/>
      <w:marBottom w:val="0"/>
      <w:divBdr>
        <w:top w:val="none" w:sz="0" w:space="0" w:color="auto"/>
        <w:left w:val="none" w:sz="0" w:space="0" w:color="auto"/>
        <w:bottom w:val="none" w:sz="0" w:space="0" w:color="auto"/>
        <w:right w:val="none" w:sz="0" w:space="0" w:color="auto"/>
      </w:divBdr>
    </w:div>
    <w:div w:id="1915235982">
      <w:bodyDiv w:val="1"/>
      <w:marLeft w:val="0"/>
      <w:marRight w:val="0"/>
      <w:marTop w:val="0"/>
      <w:marBottom w:val="0"/>
      <w:divBdr>
        <w:top w:val="none" w:sz="0" w:space="0" w:color="auto"/>
        <w:left w:val="none" w:sz="0" w:space="0" w:color="auto"/>
        <w:bottom w:val="none" w:sz="0" w:space="0" w:color="auto"/>
        <w:right w:val="none" w:sz="0" w:space="0" w:color="auto"/>
      </w:divBdr>
    </w:div>
    <w:div w:id="1930842562">
      <w:bodyDiv w:val="1"/>
      <w:marLeft w:val="0"/>
      <w:marRight w:val="0"/>
      <w:marTop w:val="0"/>
      <w:marBottom w:val="0"/>
      <w:divBdr>
        <w:top w:val="none" w:sz="0" w:space="0" w:color="auto"/>
        <w:left w:val="none" w:sz="0" w:space="0" w:color="auto"/>
        <w:bottom w:val="none" w:sz="0" w:space="0" w:color="auto"/>
        <w:right w:val="none" w:sz="0" w:space="0" w:color="auto"/>
      </w:divBdr>
    </w:div>
    <w:div w:id="1931235587">
      <w:bodyDiv w:val="1"/>
      <w:marLeft w:val="0"/>
      <w:marRight w:val="0"/>
      <w:marTop w:val="0"/>
      <w:marBottom w:val="0"/>
      <w:divBdr>
        <w:top w:val="none" w:sz="0" w:space="0" w:color="auto"/>
        <w:left w:val="none" w:sz="0" w:space="0" w:color="auto"/>
        <w:bottom w:val="none" w:sz="0" w:space="0" w:color="auto"/>
        <w:right w:val="none" w:sz="0" w:space="0" w:color="auto"/>
      </w:divBdr>
    </w:div>
    <w:div w:id="1932739170">
      <w:bodyDiv w:val="1"/>
      <w:marLeft w:val="0"/>
      <w:marRight w:val="0"/>
      <w:marTop w:val="0"/>
      <w:marBottom w:val="0"/>
      <w:divBdr>
        <w:top w:val="none" w:sz="0" w:space="0" w:color="auto"/>
        <w:left w:val="none" w:sz="0" w:space="0" w:color="auto"/>
        <w:bottom w:val="none" w:sz="0" w:space="0" w:color="auto"/>
        <w:right w:val="none" w:sz="0" w:space="0" w:color="auto"/>
      </w:divBdr>
    </w:div>
    <w:div w:id="1941137917">
      <w:bodyDiv w:val="1"/>
      <w:marLeft w:val="0"/>
      <w:marRight w:val="0"/>
      <w:marTop w:val="0"/>
      <w:marBottom w:val="0"/>
      <w:divBdr>
        <w:top w:val="none" w:sz="0" w:space="0" w:color="auto"/>
        <w:left w:val="none" w:sz="0" w:space="0" w:color="auto"/>
        <w:bottom w:val="none" w:sz="0" w:space="0" w:color="auto"/>
        <w:right w:val="none" w:sz="0" w:space="0" w:color="auto"/>
      </w:divBdr>
    </w:div>
    <w:div w:id="1941796157">
      <w:bodyDiv w:val="1"/>
      <w:marLeft w:val="0"/>
      <w:marRight w:val="0"/>
      <w:marTop w:val="0"/>
      <w:marBottom w:val="0"/>
      <w:divBdr>
        <w:top w:val="none" w:sz="0" w:space="0" w:color="auto"/>
        <w:left w:val="none" w:sz="0" w:space="0" w:color="auto"/>
        <w:bottom w:val="none" w:sz="0" w:space="0" w:color="auto"/>
        <w:right w:val="none" w:sz="0" w:space="0" w:color="auto"/>
      </w:divBdr>
    </w:div>
    <w:div w:id="1942831579">
      <w:bodyDiv w:val="1"/>
      <w:marLeft w:val="0"/>
      <w:marRight w:val="0"/>
      <w:marTop w:val="0"/>
      <w:marBottom w:val="0"/>
      <w:divBdr>
        <w:top w:val="none" w:sz="0" w:space="0" w:color="auto"/>
        <w:left w:val="none" w:sz="0" w:space="0" w:color="auto"/>
        <w:bottom w:val="none" w:sz="0" w:space="0" w:color="auto"/>
        <w:right w:val="none" w:sz="0" w:space="0" w:color="auto"/>
      </w:divBdr>
    </w:div>
    <w:div w:id="1943953020">
      <w:bodyDiv w:val="1"/>
      <w:marLeft w:val="0"/>
      <w:marRight w:val="0"/>
      <w:marTop w:val="0"/>
      <w:marBottom w:val="0"/>
      <w:divBdr>
        <w:top w:val="none" w:sz="0" w:space="0" w:color="auto"/>
        <w:left w:val="none" w:sz="0" w:space="0" w:color="auto"/>
        <w:bottom w:val="none" w:sz="0" w:space="0" w:color="auto"/>
        <w:right w:val="none" w:sz="0" w:space="0" w:color="auto"/>
      </w:divBdr>
    </w:div>
    <w:div w:id="1947499878">
      <w:bodyDiv w:val="1"/>
      <w:marLeft w:val="0"/>
      <w:marRight w:val="0"/>
      <w:marTop w:val="0"/>
      <w:marBottom w:val="0"/>
      <w:divBdr>
        <w:top w:val="none" w:sz="0" w:space="0" w:color="auto"/>
        <w:left w:val="none" w:sz="0" w:space="0" w:color="auto"/>
        <w:bottom w:val="none" w:sz="0" w:space="0" w:color="auto"/>
        <w:right w:val="none" w:sz="0" w:space="0" w:color="auto"/>
      </w:divBdr>
    </w:div>
    <w:div w:id="1947541632">
      <w:bodyDiv w:val="1"/>
      <w:marLeft w:val="0"/>
      <w:marRight w:val="0"/>
      <w:marTop w:val="0"/>
      <w:marBottom w:val="0"/>
      <w:divBdr>
        <w:top w:val="none" w:sz="0" w:space="0" w:color="auto"/>
        <w:left w:val="none" w:sz="0" w:space="0" w:color="auto"/>
        <w:bottom w:val="none" w:sz="0" w:space="0" w:color="auto"/>
        <w:right w:val="none" w:sz="0" w:space="0" w:color="auto"/>
      </w:divBdr>
    </w:div>
    <w:div w:id="1947930820">
      <w:bodyDiv w:val="1"/>
      <w:marLeft w:val="0"/>
      <w:marRight w:val="0"/>
      <w:marTop w:val="0"/>
      <w:marBottom w:val="0"/>
      <w:divBdr>
        <w:top w:val="none" w:sz="0" w:space="0" w:color="auto"/>
        <w:left w:val="none" w:sz="0" w:space="0" w:color="auto"/>
        <w:bottom w:val="none" w:sz="0" w:space="0" w:color="auto"/>
        <w:right w:val="none" w:sz="0" w:space="0" w:color="auto"/>
      </w:divBdr>
    </w:div>
    <w:div w:id="1948192394">
      <w:bodyDiv w:val="1"/>
      <w:marLeft w:val="0"/>
      <w:marRight w:val="0"/>
      <w:marTop w:val="0"/>
      <w:marBottom w:val="0"/>
      <w:divBdr>
        <w:top w:val="none" w:sz="0" w:space="0" w:color="auto"/>
        <w:left w:val="none" w:sz="0" w:space="0" w:color="auto"/>
        <w:bottom w:val="none" w:sz="0" w:space="0" w:color="auto"/>
        <w:right w:val="none" w:sz="0" w:space="0" w:color="auto"/>
      </w:divBdr>
    </w:div>
    <w:div w:id="1948849908">
      <w:bodyDiv w:val="1"/>
      <w:marLeft w:val="0"/>
      <w:marRight w:val="0"/>
      <w:marTop w:val="0"/>
      <w:marBottom w:val="0"/>
      <w:divBdr>
        <w:top w:val="none" w:sz="0" w:space="0" w:color="auto"/>
        <w:left w:val="none" w:sz="0" w:space="0" w:color="auto"/>
        <w:bottom w:val="none" w:sz="0" w:space="0" w:color="auto"/>
        <w:right w:val="none" w:sz="0" w:space="0" w:color="auto"/>
      </w:divBdr>
    </w:div>
    <w:div w:id="1956599529">
      <w:bodyDiv w:val="1"/>
      <w:marLeft w:val="0"/>
      <w:marRight w:val="0"/>
      <w:marTop w:val="0"/>
      <w:marBottom w:val="0"/>
      <w:divBdr>
        <w:top w:val="none" w:sz="0" w:space="0" w:color="auto"/>
        <w:left w:val="none" w:sz="0" w:space="0" w:color="auto"/>
        <w:bottom w:val="none" w:sz="0" w:space="0" w:color="auto"/>
        <w:right w:val="none" w:sz="0" w:space="0" w:color="auto"/>
      </w:divBdr>
    </w:div>
    <w:div w:id="1957982333">
      <w:bodyDiv w:val="1"/>
      <w:marLeft w:val="0"/>
      <w:marRight w:val="0"/>
      <w:marTop w:val="0"/>
      <w:marBottom w:val="0"/>
      <w:divBdr>
        <w:top w:val="none" w:sz="0" w:space="0" w:color="auto"/>
        <w:left w:val="none" w:sz="0" w:space="0" w:color="auto"/>
        <w:bottom w:val="none" w:sz="0" w:space="0" w:color="auto"/>
        <w:right w:val="none" w:sz="0" w:space="0" w:color="auto"/>
      </w:divBdr>
    </w:div>
    <w:div w:id="1962880603">
      <w:bodyDiv w:val="1"/>
      <w:marLeft w:val="0"/>
      <w:marRight w:val="0"/>
      <w:marTop w:val="0"/>
      <w:marBottom w:val="0"/>
      <w:divBdr>
        <w:top w:val="none" w:sz="0" w:space="0" w:color="auto"/>
        <w:left w:val="none" w:sz="0" w:space="0" w:color="auto"/>
        <w:bottom w:val="none" w:sz="0" w:space="0" w:color="auto"/>
        <w:right w:val="none" w:sz="0" w:space="0" w:color="auto"/>
      </w:divBdr>
    </w:div>
    <w:div w:id="1964114520">
      <w:bodyDiv w:val="1"/>
      <w:marLeft w:val="0"/>
      <w:marRight w:val="0"/>
      <w:marTop w:val="0"/>
      <w:marBottom w:val="0"/>
      <w:divBdr>
        <w:top w:val="none" w:sz="0" w:space="0" w:color="auto"/>
        <w:left w:val="none" w:sz="0" w:space="0" w:color="auto"/>
        <w:bottom w:val="none" w:sz="0" w:space="0" w:color="auto"/>
        <w:right w:val="none" w:sz="0" w:space="0" w:color="auto"/>
      </w:divBdr>
    </w:div>
    <w:div w:id="1964115841">
      <w:bodyDiv w:val="1"/>
      <w:marLeft w:val="0"/>
      <w:marRight w:val="0"/>
      <w:marTop w:val="0"/>
      <w:marBottom w:val="0"/>
      <w:divBdr>
        <w:top w:val="none" w:sz="0" w:space="0" w:color="auto"/>
        <w:left w:val="none" w:sz="0" w:space="0" w:color="auto"/>
        <w:bottom w:val="none" w:sz="0" w:space="0" w:color="auto"/>
        <w:right w:val="none" w:sz="0" w:space="0" w:color="auto"/>
      </w:divBdr>
    </w:div>
    <w:div w:id="1964455182">
      <w:bodyDiv w:val="1"/>
      <w:marLeft w:val="0"/>
      <w:marRight w:val="0"/>
      <w:marTop w:val="0"/>
      <w:marBottom w:val="0"/>
      <w:divBdr>
        <w:top w:val="none" w:sz="0" w:space="0" w:color="auto"/>
        <w:left w:val="none" w:sz="0" w:space="0" w:color="auto"/>
        <w:bottom w:val="none" w:sz="0" w:space="0" w:color="auto"/>
        <w:right w:val="none" w:sz="0" w:space="0" w:color="auto"/>
      </w:divBdr>
    </w:div>
    <w:div w:id="1965114385">
      <w:bodyDiv w:val="1"/>
      <w:marLeft w:val="0"/>
      <w:marRight w:val="0"/>
      <w:marTop w:val="0"/>
      <w:marBottom w:val="0"/>
      <w:divBdr>
        <w:top w:val="none" w:sz="0" w:space="0" w:color="auto"/>
        <w:left w:val="none" w:sz="0" w:space="0" w:color="auto"/>
        <w:bottom w:val="none" w:sz="0" w:space="0" w:color="auto"/>
        <w:right w:val="none" w:sz="0" w:space="0" w:color="auto"/>
      </w:divBdr>
    </w:div>
    <w:div w:id="1966085398">
      <w:bodyDiv w:val="1"/>
      <w:marLeft w:val="0"/>
      <w:marRight w:val="0"/>
      <w:marTop w:val="0"/>
      <w:marBottom w:val="0"/>
      <w:divBdr>
        <w:top w:val="none" w:sz="0" w:space="0" w:color="auto"/>
        <w:left w:val="none" w:sz="0" w:space="0" w:color="auto"/>
        <w:bottom w:val="none" w:sz="0" w:space="0" w:color="auto"/>
        <w:right w:val="none" w:sz="0" w:space="0" w:color="auto"/>
      </w:divBdr>
    </w:div>
    <w:div w:id="1966109870">
      <w:bodyDiv w:val="1"/>
      <w:marLeft w:val="0"/>
      <w:marRight w:val="0"/>
      <w:marTop w:val="0"/>
      <w:marBottom w:val="0"/>
      <w:divBdr>
        <w:top w:val="none" w:sz="0" w:space="0" w:color="auto"/>
        <w:left w:val="none" w:sz="0" w:space="0" w:color="auto"/>
        <w:bottom w:val="none" w:sz="0" w:space="0" w:color="auto"/>
        <w:right w:val="none" w:sz="0" w:space="0" w:color="auto"/>
      </w:divBdr>
    </w:div>
    <w:div w:id="1966697474">
      <w:bodyDiv w:val="1"/>
      <w:marLeft w:val="0"/>
      <w:marRight w:val="0"/>
      <w:marTop w:val="0"/>
      <w:marBottom w:val="0"/>
      <w:divBdr>
        <w:top w:val="none" w:sz="0" w:space="0" w:color="auto"/>
        <w:left w:val="none" w:sz="0" w:space="0" w:color="auto"/>
        <w:bottom w:val="none" w:sz="0" w:space="0" w:color="auto"/>
        <w:right w:val="none" w:sz="0" w:space="0" w:color="auto"/>
      </w:divBdr>
    </w:div>
    <w:div w:id="1969117411">
      <w:bodyDiv w:val="1"/>
      <w:marLeft w:val="0"/>
      <w:marRight w:val="0"/>
      <w:marTop w:val="0"/>
      <w:marBottom w:val="0"/>
      <w:divBdr>
        <w:top w:val="none" w:sz="0" w:space="0" w:color="auto"/>
        <w:left w:val="none" w:sz="0" w:space="0" w:color="auto"/>
        <w:bottom w:val="none" w:sz="0" w:space="0" w:color="auto"/>
        <w:right w:val="none" w:sz="0" w:space="0" w:color="auto"/>
      </w:divBdr>
    </w:div>
    <w:div w:id="1970092105">
      <w:bodyDiv w:val="1"/>
      <w:marLeft w:val="0"/>
      <w:marRight w:val="0"/>
      <w:marTop w:val="0"/>
      <w:marBottom w:val="0"/>
      <w:divBdr>
        <w:top w:val="none" w:sz="0" w:space="0" w:color="auto"/>
        <w:left w:val="none" w:sz="0" w:space="0" w:color="auto"/>
        <w:bottom w:val="none" w:sz="0" w:space="0" w:color="auto"/>
        <w:right w:val="none" w:sz="0" w:space="0" w:color="auto"/>
      </w:divBdr>
    </w:div>
    <w:div w:id="1971471416">
      <w:bodyDiv w:val="1"/>
      <w:marLeft w:val="0"/>
      <w:marRight w:val="0"/>
      <w:marTop w:val="0"/>
      <w:marBottom w:val="0"/>
      <w:divBdr>
        <w:top w:val="none" w:sz="0" w:space="0" w:color="auto"/>
        <w:left w:val="none" w:sz="0" w:space="0" w:color="auto"/>
        <w:bottom w:val="none" w:sz="0" w:space="0" w:color="auto"/>
        <w:right w:val="none" w:sz="0" w:space="0" w:color="auto"/>
      </w:divBdr>
    </w:div>
    <w:div w:id="1972130421">
      <w:bodyDiv w:val="1"/>
      <w:marLeft w:val="0"/>
      <w:marRight w:val="0"/>
      <w:marTop w:val="0"/>
      <w:marBottom w:val="0"/>
      <w:divBdr>
        <w:top w:val="none" w:sz="0" w:space="0" w:color="auto"/>
        <w:left w:val="none" w:sz="0" w:space="0" w:color="auto"/>
        <w:bottom w:val="none" w:sz="0" w:space="0" w:color="auto"/>
        <w:right w:val="none" w:sz="0" w:space="0" w:color="auto"/>
      </w:divBdr>
    </w:div>
    <w:div w:id="1972205176">
      <w:bodyDiv w:val="1"/>
      <w:marLeft w:val="0"/>
      <w:marRight w:val="0"/>
      <w:marTop w:val="0"/>
      <w:marBottom w:val="0"/>
      <w:divBdr>
        <w:top w:val="none" w:sz="0" w:space="0" w:color="auto"/>
        <w:left w:val="none" w:sz="0" w:space="0" w:color="auto"/>
        <w:bottom w:val="none" w:sz="0" w:space="0" w:color="auto"/>
        <w:right w:val="none" w:sz="0" w:space="0" w:color="auto"/>
      </w:divBdr>
    </w:div>
    <w:div w:id="1976522504">
      <w:bodyDiv w:val="1"/>
      <w:marLeft w:val="0"/>
      <w:marRight w:val="0"/>
      <w:marTop w:val="0"/>
      <w:marBottom w:val="0"/>
      <w:divBdr>
        <w:top w:val="none" w:sz="0" w:space="0" w:color="auto"/>
        <w:left w:val="none" w:sz="0" w:space="0" w:color="auto"/>
        <w:bottom w:val="none" w:sz="0" w:space="0" w:color="auto"/>
        <w:right w:val="none" w:sz="0" w:space="0" w:color="auto"/>
      </w:divBdr>
    </w:div>
    <w:div w:id="1979021580">
      <w:bodyDiv w:val="1"/>
      <w:marLeft w:val="0"/>
      <w:marRight w:val="0"/>
      <w:marTop w:val="0"/>
      <w:marBottom w:val="0"/>
      <w:divBdr>
        <w:top w:val="none" w:sz="0" w:space="0" w:color="auto"/>
        <w:left w:val="none" w:sz="0" w:space="0" w:color="auto"/>
        <w:bottom w:val="none" w:sz="0" w:space="0" w:color="auto"/>
        <w:right w:val="none" w:sz="0" w:space="0" w:color="auto"/>
      </w:divBdr>
    </w:div>
    <w:div w:id="1979795300">
      <w:bodyDiv w:val="1"/>
      <w:marLeft w:val="0"/>
      <w:marRight w:val="0"/>
      <w:marTop w:val="0"/>
      <w:marBottom w:val="0"/>
      <w:divBdr>
        <w:top w:val="none" w:sz="0" w:space="0" w:color="auto"/>
        <w:left w:val="none" w:sz="0" w:space="0" w:color="auto"/>
        <w:bottom w:val="none" w:sz="0" w:space="0" w:color="auto"/>
        <w:right w:val="none" w:sz="0" w:space="0" w:color="auto"/>
      </w:divBdr>
    </w:div>
    <w:div w:id="1980256375">
      <w:bodyDiv w:val="1"/>
      <w:marLeft w:val="0"/>
      <w:marRight w:val="0"/>
      <w:marTop w:val="0"/>
      <w:marBottom w:val="0"/>
      <w:divBdr>
        <w:top w:val="none" w:sz="0" w:space="0" w:color="auto"/>
        <w:left w:val="none" w:sz="0" w:space="0" w:color="auto"/>
        <w:bottom w:val="none" w:sz="0" w:space="0" w:color="auto"/>
        <w:right w:val="none" w:sz="0" w:space="0" w:color="auto"/>
      </w:divBdr>
    </w:div>
    <w:div w:id="1981573574">
      <w:bodyDiv w:val="1"/>
      <w:marLeft w:val="0"/>
      <w:marRight w:val="0"/>
      <w:marTop w:val="0"/>
      <w:marBottom w:val="0"/>
      <w:divBdr>
        <w:top w:val="none" w:sz="0" w:space="0" w:color="auto"/>
        <w:left w:val="none" w:sz="0" w:space="0" w:color="auto"/>
        <w:bottom w:val="none" w:sz="0" w:space="0" w:color="auto"/>
        <w:right w:val="none" w:sz="0" w:space="0" w:color="auto"/>
      </w:divBdr>
    </w:div>
    <w:div w:id="1982225813">
      <w:bodyDiv w:val="1"/>
      <w:marLeft w:val="0"/>
      <w:marRight w:val="0"/>
      <w:marTop w:val="0"/>
      <w:marBottom w:val="0"/>
      <w:divBdr>
        <w:top w:val="none" w:sz="0" w:space="0" w:color="auto"/>
        <w:left w:val="none" w:sz="0" w:space="0" w:color="auto"/>
        <w:bottom w:val="none" w:sz="0" w:space="0" w:color="auto"/>
        <w:right w:val="none" w:sz="0" w:space="0" w:color="auto"/>
      </w:divBdr>
    </w:div>
    <w:div w:id="1989703525">
      <w:bodyDiv w:val="1"/>
      <w:marLeft w:val="0"/>
      <w:marRight w:val="0"/>
      <w:marTop w:val="0"/>
      <w:marBottom w:val="0"/>
      <w:divBdr>
        <w:top w:val="none" w:sz="0" w:space="0" w:color="auto"/>
        <w:left w:val="none" w:sz="0" w:space="0" w:color="auto"/>
        <w:bottom w:val="none" w:sz="0" w:space="0" w:color="auto"/>
        <w:right w:val="none" w:sz="0" w:space="0" w:color="auto"/>
      </w:divBdr>
    </w:div>
    <w:div w:id="1991446212">
      <w:bodyDiv w:val="1"/>
      <w:marLeft w:val="0"/>
      <w:marRight w:val="0"/>
      <w:marTop w:val="0"/>
      <w:marBottom w:val="0"/>
      <w:divBdr>
        <w:top w:val="none" w:sz="0" w:space="0" w:color="auto"/>
        <w:left w:val="none" w:sz="0" w:space="0" w:color="auto"/>
        <w:bottom w:val="none" w:sz="0" w:space="0" w:color="auto"/>
        <w:right w:val="none" w:sz="0" w:space="0" w:color="auto"/>
      </w:divBdr>
    </w:div>
    <w:div w:id="1991474591">
      <w:bodyDiv w:val="1"/>
      <w:marLeft w:val="0"/>
      <w:marRight w:val="0"/>
      <w:marTop w:val="0"/>
      <w:marBottom w:val="0"/>
      <w:divBdr>
        <w:top w:val="none" w:sz="0" w:space="0" w:color="auto"/>
        <w:left w:val="none" w:sz="0" w:space="0" w:color="auto"/>
        <w:bottom w:val="none" w:sz="0" w:space="0" w:color="auto"/>
        <w:right w:val="none" w:sz="0" w:space="0" w:color="auto"/>
      </w:divBdr>
    </w:div>
    <w:div w:id="1992168987">
      <w:bodyDiv w:val="1"/>
      <w:marLeft w:val="0"/>
      <w:marRight w:val="0"/>
      <w:marTop w:val="0"/>
      <w:marBottom w:val="0"/>
      <w:divBdr>
        <w:top w:val="none" w:sz="0" w:space="0" w:color="auto"/>
        <w:left w:val="none" w:sz="0" w:space="0" w:color="auto"/>
        <w:bottom w:val="none" w:sz="0" w:space="0" w:color="auto"/>
        <w:right w:val="none" w:sz="0" w:space="0" w:color="auto"/>
      </w:divBdr>
    </w:div>
    <w:div w:id="1992564243">
      <w:bodyDiv w:val="1"/>
      <w:marLeft w:val="0"/>
      <w:marRight w:val="0"/>
      <w:marTop w:val="0"/>
      <w:marBottom w:val="0"/>
      <w:divBdr>
        <w:top w:val="none" w:sz="0" w:space="0" w:color="auto"/>
        <w:left w:val="none" w:sz="0" w:space="0" w:color="auto"/>
        <w:bottom w:val="none" w:sz="0" w:space="0" w:color="auto"/>
        <w:right w:val="none" w:sz="0" w:space="0" w:color="auto"/>
      </w:divBdr>
    </w:div>
    <w:div w:id="1995797262">
      <w:bodyDiv w:val="1"/>
      <w:marLeft w:val="0"/>
      <w:marRight w:val="0"/>
      <w:marTop w:val="0"/>
      <w:marBottom w:val="0"/>
      <w:divBdr>
        <w:top w:val="none" w:sz="0" w:space="0" w:color="auto"/>
        <w:left w:val="none" w:sz="0" w:space="0" w:color="auto"/>
        <w:bottom w:val="none" w:sz="0" w:space="0" w:color="auto"/>
        <w:right w:val="none" w:sz="0" w:space="0" w:color="auto"/>
      </w:divBdr>
    </w:div>
    <w:div w:id="1995909579">
      <w:bodyDiv w:val="1"/>
      <w:marLeft w:val="0"/>
      <w:marRight w:val="0"/>
      <w:marTop w:val="0"/>
      <w:marBottom w:val="0"/>
      <w:divBdr>
        <w:top w:val="none" w:sz="0" w:space="0" w:color="auto"/>
        <w:left w:val="none" w:sz="0" w:space="0" w:color="auto"/>
        <w:bottom w:val="none" w:sz="0" w:space="0" w:color="auto"/>
        <w:right w:val="none" w:sz="0" w:space="0" w:color="auto"/>
      </w:divBdr>
    </w:div>
    <w:div w:id="1996713754">
      <w:bodyDiv w:val="1"/>
      <w:marLeft w:val="0"/>
      <w:marRight w:val="0"/>
      <w:marTop w:val="0"/>
      <w:marBottom w:val="0"/>
      <w:divBdr>
        <w:top w:val="none" w:sz="0" w:space="0" w:color="auto"/>
        <w:left w:val="none" w:sz="0" w:space="0" w:color="auto"/>
        <w:bottom w:val="none" w:sz="0" w:space="0" w:color="auto"/>
        <w:right w:val="none" w:sz="0" w:space="0" w:color="auto"/>
      </w:divBdr>
    </w:div>
    <w:div w:id="1998877878">
      <w:bodyDiv w:val="1"/>
      <w:marLeft w:val="0"/>
      <w:marRight w:val="0"/>
      <w:marTop w:val="0"/>
      <w:marBottom w:val="0"/>
      <w:divBdr>
        <w:top w:val="none" w:sz="0" w:space="0" w:color="auto"/>
        <w:left w:val="none" w:sz="0" w:space="0" w:color="auto"/>
        <w:bottom w:val="none" w:sz="0" w:space="0" w:color="auto"/>
        <w:right w:val="none" w:sz="0" w:space="0" w:color="auto"/>
      </w:divBdr>
    </w:div>
    <w:div w:id="1999069500">
      <w:bodyDiv w:val="1"/>
      <w:marLeft w:val="0"/>
      <w:marRight w:val="0"/>
      <w:marTop w:val="0"/>
      <w:marBottom w:val="0"/>
      <w:divBdr>
        <w:top w:val="none" w:sz="0" w:space="0" w:color="auto"/>
        <w:left w:val="none" w:sz="0" w:space="0" w:color="auto"/>
        <w:bottom w:val="none" w:sz="0" w:space="0" w:color="auto"/>
        <w:right w:val="none" w:sz="0" w:space="0" w:color="auto"/>
      </w:divBdr>
    </w:div>
    <w:div w:id="2012485175">
      <w:bodyDiv w:val="1"/>
      <w:marLeft w:val="0"/>
      <w:marRight w:val="0"/>
      <w:marTop w:val="0"/>
      <w:marBottom w:val="0"/>
      <w:divBdr>
        <w:top w:val="none" w:sz="0" w:space="0" w:color="auto"/>
        <w:left w:val="none" w:sz="0" w:space="0" w:color="auto"/>
        <w:bottom w:val="none" w:sz="0" w:space="0" w:color="auto"/>
        <w:right w:val="none" w:sz="0" w:space="0" w:color="auto"/>
      </w:divBdr>
    </w:div>
    <w:div w:id="2018119337">
      <w:bodyDiv w:val="1"/>
      <w:marLeft w:val="0"/>
      <w:marRight w:val="0"/>
      <w:marTop w:val="0"/>
      <w:marBottom w:val="0"/>
      <w:divBdr>
        <w:top w:val="none" w:sz="0" w:space="0" w:color="auto"/>
        <w:left w:val="none" w:sz="0" w:space="0" w:color="auto"/>
        <w:bottom w:val="none" w:sz="0" w:space="0" w:color="auto"/>
        <w:right w:val="none" w:sz="0" w:space="0" w:color="auto"/>
      </w:divBdr>
    </w:div>
    <w:div w:id="2019187428">
      <w:bodyDiv w:val="1"/>
      <w:marLeft w:val="0"/>
      <w:marRight w:val="0"/>
      <w:marTop w:val="0"/>
      <w:marBottom w:val="0"/>
      <w:divBdr>
        <w:top w:val="none" w:sz="0" w:space="0" w:color="auto"/>
        <w:left w:val="none" w:sz="0" w:space="0" w:color="auto"/>
        <w:bottom w:val="none" w:sz="0" w:space="0" w:color="auto"/>
        <w:right w:val="none" w:sz="0" w:space="0" w:color="auto"/>
      </w:divBdr>
    </w:div>
    <w:div w:id="2022779858">
      <w:bodyDiv w:val="1"/>
      <w:marLeft w:val="0"/>
      <w:marRight w:val="0"/>
      <w:marTop w:val="0"/>
      <w:marBottom w:val="0"/>
      <w:divBdr>
        <w:top w:val="none" w:sz="0" w:space="0" w:color="auto"/>
        <w:left w:val="none" w:sz="0" w:space="0" w:color="auto"/>
        <w:bottom w:val="none" w:sz="0" w:space="0" w:color="auto"/>
        <w:right w:val="none" w:sz="0" w:space="0" w:color="auto"/>
      </w:divBdr>
    </w:div>
    <w:div w:id="2022929330">
      <w:bodyDiv w:val="1"/>
      <w:marLeft w:val="0"/>
      <w:marRight w:val="0"/>
      <w:marTop w:val="0"/>
      <w:marBottom w:val="0"/>
      <w:divBdr>
        <w:top w:val="none" w:sz="0" w:space="0" w:color="auto"/>
        <w:left w:val="none" w:sz="0" w:space="0" w:color="auto"/>
        <w:bottom w:val="none" w:sz="0" w:space="0" w:color="auto"/>
        <w:right w:val="none" w:sz="0" w:space="0" w:color="auto"/>
      </w:divBdr>
    </w:div>
    <w:div w:id="2024473263">
      <w:bodyDiv w:val="1"/>
      <w:marLeft w:val="0"/>
      <w:marRight w:val="0"/>
      <w:marTop w:val="0"/>
      <w:marBottom w:val="0"/>
      <w:divBdr>
        <w:top w:val="none" w:sz="0" w:space="0" w:color="auto"/>
        <w:left w:val="none" w:sz="0" w:space="0" w:color="auto"/>
        <w:bottom w:val="none" w:sz="0" w:space="0" w:color="auto"/>
        <w:right w:val="none" w:sz="0" w:space="0" w:color="auto"/>
      </w:divBdr>
    </w:div>
    <w:div w:id="2026978939">
      <w:bodyDiv w:val="1"/>
      <w:marLeft w:val="0"/>
      <w:marRight w:val="0"/>
      <w:marTop w:val="0"/>
      <w:marBottom w:val="0"/>
      <w:divBdr>
        <w:top w:val="none" w:sz="0" w:space="0" w:color="auto"/>
        <w:left w:val="none" w:sz="0" w:space="0" w:color="auto"/>
        <w:bottom w:val="none" w:sz="0" w:space="0" w:color="auto"/>
        <w:right w:val="none" w:sz="0" w:space="0" w:color="auto"/>
      </w:divBdr>
    </w:div>
    <w:div w:id="2027556279">
      <w:bodyDiv w:val="1"/>
      <w:marLeft w:val="0"/>
      <w:marRight w:val="0"/>
      <w:marTop w:val="0"/>
      <w:marBottom w:val="0"/>
      <w:divBdr>
        <w:top w:val="none" w:sz="0" w:space="0" w:color="auto"/>
        <w:left w:val="none" w:sz="0" w:space="0" w:color="auto"/>
        <w:bottom w:val="none" w:sz="0" w:space="0" w:color="auto"/>
        <w:right w:val="none" w:sz="0" w:space="0" w:color="auto"/>
      </w:divBdr>
    </w:div>
    <w:div w:id="2032605364">
      <w:bodyDiv w:val="1"/>
      <w:marLeft w:val="0"/>
      <w:marRight w:val="0"/>
      <w:marTop w:val="0"/>
      <w:marBottom w:val="0"/>
      <w:divBdr>
        <w:top w:val="none" w:sz="0" w:space="0" w:color="auto"/>
        <w:left w:val="none" w:sz="0" w:space="0" w:color="auto"/>
        <w:bottom w:val="none" w:sz="0" w:space="0" w:color="auto"/>
        <w:right w:val="none" w:sz="0" w:space="0" w:color="auto"/>
      </w:divBdr>
    </w:div>
    <w:div w:id="2034383413">
      <w:bodyDiv w:val="1"/>
      <w:marLeft w:val="0"/>
      <w:marRight w:val="0"/>
      <w:marTop w:val="0"/>
      <w:marBottom w:val="0"/>
      <w:divBdr>
        <w:top w:val="none" w:sz="0" w:space="0" w:color="auto"/>
        <w:left w:val="none" w:sz="0" w:space="0" w:color="auto"/>
        <w:bottom w:val="none" w:sz="0" w:space="0" w:color="auto"/>
        <w:right w:val="none" w:sz="0" w:space="0" w:color="auto"/>
      </w:divBdr>
    </w:div>
    <w:div w:id="2034842120">
      <w:bodyDiv w:val="1"/>
      <w:marLeft w:val="0"/>
      <w:marRight w:val="0"/>
      <w:marTop w:val="0"/>
      <w:marBottom w:val="0"/>
      <w:divBdr>
        <w:top w:val="none" w:sz="0" w:space="0" w:color="auto"/>
        <w:left w:val="none" w:sz="0" w:space="0" w:color="auto"/>
        <w:bottom w:val="none" w:sz="0" w:space="0" w:color="auto"/>
        <w:right w:val="none" w:sz="0" w:space="0" w:color="auto"/>
      </w:divBdr>
    </w:div>
    <w:div w:id="2037536744">
      <w:bodyDiv w:val="1"/>
      <w:marLeft w:val="0"/>
      <w:marRight w:val="0"/>
      <w:marTop w:val="0"/>
      <w:marBottom w:val="0"/>
      <w:divBdr>
        <w:top w:val="none" w:sz="0" w:space="0" w:color="auto"/>
        <w:left w:val="none" w:sz="0" w:space="0" w:color="auto"/>
        <w:bottom w:val="none" w:sz="0" w:space="0" w:color="auto"/>
        <w:right w:val="none" w:sz="0" w:space="0" w:color="auto"/>
      </w:divBdr>
    </w:div>
    <w:div w:id="2038193567">
      <w:bodyDiv w:val="1"/>
      <w:marLeft w:val="0"/>
      <w:marRight w:val="0"/>
      <w:marTop w:val="0"/>
      <w:marBottom w:val="0"/>
      <w:divBdr>
        <w:top w:val="none" w:sz="0" w:space="0" w:color="auto"/>
        <w:left w:val="none" w:sz="0" w:space="0" w:color="auto"/>
        <w:bottom w:val="none" w:sz="0" w:space="0" w:color="auto"/>
        <w:right w:val="none" w:sz="0" w:space="0" w:color="auto"/>
      </w:divBdr>
    </w:div>
    <w:div w:id="2040622384">
      <w:bodyDiv w:val="1"/>
      <w:marLeft w:val="0"/>
      <w:marRight w:val="0"/>
      <w:marTop w:val="0"/>
      <w:marBottom w:val="0"/>
      <w:divBdr>
        <w:top w:val="none" w:sz="0" w:space="0" w:color="auto"/>
        <w:left w:val="none" w:sz="0" w:space="0" w:color="auto"/>
        <w:bottom w:val="none" w:sz="0" w:space="0" w:color="auto"/>
        <w:right w:val="none" w:sz="0" w:space="0" w:color="auto"/>
      </w:divBdr>
    </w:div>
    <w:div w:id="2042052982">
      <w:bodyDiv w:val="1"/>
      <w:marLeft w:val="0"/>
      <w:marRight w:val="0"/>
      <w:marTop w:val="0"/>
      <w:marBottom w:val="0"/>
      <w:divBdr>
        <w:top w:val="none" w:sz="0" w:space="0" w:color="auto"/>
        <w:left w:val="none" w:sz="0" w:space="0" w:color="auto"/>
        <w:bottom w:val="none" w:sz="0" w:space="0" w:color="auto"/>
        <w:right w:val="none" w:sz="0" w:space="0" w:color="auto"/>
      </w:divBdr>
    </w:div>
    <w:div w:id="2043700913">
      <w:bodyDiv w:val="1"/>
      <w:marLeft w:val="0"/>
      <w:marRight w:val="0"/>
      <w:marTop w:val="0"/>
      <w:marBottom w:val="0"/>
      <w:divBdr>
        <w:top w:val="none" w:sz="0" w:space="0" w:color="auto"/>
        <w:left w:val="none" w:sz="0" w:space="0" w:color="auto"/>
        <w:bottom w:val="none" w:sz="0" w:space="0" w:color="auto"/>
        <w:right w:val="none" w:sz="0" w:space="0" w:color="auto"/>
      </w:divBdr>
    </w:div>
    <w:div w:id="2048942896">
      <w:bodyDiv w:val="1"/>
      <w:marLeft w:val="0"/>
      <w:marRight w:val="0"/>
      <w:marTop w:val="0"/>
      <w:marBottom w:val="0"/>
      <w:divBdr>
        <w:top w:val="none" w:sz="0" w:space="0" w:color="auto"/>
        <w:left w:val="none" w:sz="0" w:space="0" w:color="auto"/>
        <w:bottom w:val="none" w:sz="0" w:space="0" w:color="auto"/>
        <w:right w:val="none" w:sz="0" w:space="0" w:color="auto"/>
      </w:divBdr>
    </w:div>
    <w:div w:id="2051496375">
      <w:bodyDiv w:val="1"/>
      <w:marLeft w:val="0"/>
      <w:marRight w:val="0"/>
      <w:marTop w:val="0"/>
      <w:marBottom w:val="0"/>
      <w:divBdr>
        <w:top w:val="none" w:sz="0" w:space="0" w:color="auto"/>
        <w:left w:val="none" w:sz="0" w:space="0" w:color="auto"/>
        <w:bottom w:val="none" w:sz="0" w:space="0" w:color="auto"/>
        <w:right w:val="none" w:sz="0" w:space="0" w:color="auto"/>
      </w:divBdr>
    </w:div>
    <w:div w:id="2053572371">
      <w:bodyDiv w:val="1"/>
      <w:marLeft w:val="0"/>
      <w:marRight w:val="0"/>
      <w:marTop w:val="0"/>
      <w:marBottom w:val="0"/>
      <w:divBdr>
        <w:top w:val="none" w:sz="0" w:space="0" w:color="auto"/>
        <w:left w:val="none" w:sz="0" w:space="0" w:color="auto"/>
        <w:bottom w:val="none" w:sz="0" w:space="0" w:color="auto"/>
        <w:right w:val="none" w:sz="0" w:space="0" w:color="auto"/>
      </w:divBdr>
    </w:div>
    <w:div w:id="2059548495">
      <w:bodyDiv w:val="1"/>
      <w:marLeft w:val="0"/>
      <w:marRight w:val="0"/>
      <w:marTop w:val="0"/>
      <w:marBottom w:val="0"/>
      <w:divBdr>
        <w:top w:val="none" w:sz="0" w:space="0" w:color="auto"/>
        <w:left w:val="none" w:sz="0" w:space="0" w:color="auto"/>
        <w:bottom w:val="none" w:sz="0" w:space="0" w:color="auto"/>
        <w:right w:val="none" w:sz="0" w:space="0" w:color="auto"/>
      </w:divBdr>
    </w:div>
    <w:div w:id="2062248064">
      <w:bodyDiv w:val="1"/>
      <w:marLeft w:val="0"/>
      <w:marRight w:val="0"/>
      <w:marTop w:val="0"/>
      <w:marBottom w:val="0"/>
      <w:divBdr>
        <w:top w:val="none" w:sz="0" w:space="0" w:color="auto"/>
        <w:left w:val="none" w:sz="0" w:space="0" w:color="auto"/>
        <w:bottom w:val="none" w:sz="0" w:space="0" w:color="auto"/>
        <w:right w:val="none" w:sz="0" w:space="0" w:color="auto"/>
      </w:divBdr>
    </w:div>
    <w:div w:id="2062777603">
      <w:bodyDiv w:val="1"/>
      <w:marLeft w:val="0"/>
      <w:marRight w:val="0"/>
      <w:marTop w:val="0"/>
      <w:marBottom w:val="0"/>
      <w:divBdr>
        <w:top w:val="none" w:sz="0" w:space="0" w:color="auto"/>
        <w:left w:val="none" w:sz="0" w:space="0" w:color="auto"/>
        <w:bottom w:val="none" w:sz="0" w:space="0" w:color="auto"/>
        <w:right w:val="none" w:sz="0" w:space="0" w:color="auto"/>
      </w:divBdr>
    </w:div>
    <w:div w:id="2063597813">
      <w:bodyDiv w:val="1"/>
      <w:marLeft w:val="0"/>
      <w:marRight w:val="0"/>
      <w:marTop w:val="0"/>
      <w:marBottom w:val="0"/>
      <w:divBdr>
        <w:top w:val="none" w:sz="0" w:space="0" w:color="auto"/>
        <w:left w:val="none" w:sz="0" w:space="0" w:color="auto"/>
        <w:bottom w:val="none" w:sz="0" w:space="0" w:color="auto"/>
        <w:right w:val="none" w:sz="0" w:space="0" w:color="auto"/>
      </w:divBdr>
    </w:div>
    <w:div w:id="2066642829">
      <w:bodyDiv w:val="1"/>
      <w:marLeft w:val="0"/>
      <w:marRight w:val="0"/>
      <w:marTop w:val="0"/>
      <w:marBottom w:val="0"/>
      <w:divBdr>
        <w:top w:val="none" w:sz="0" w:space="0" w:color="auto"/>
        <w:left w:val="none" w:sz="0" w:space="0" w:color="auto"/>
        <w:bottom w:val="none" w:sz="0" w:space="0" w:color="auto"/>
        <w:right w:val="none" w:sz="0" w:space="0" w:color="auto"/>
      </w:divBdr>
    </w:div>
    <w:div w:id="2070687766">
      <w:bodyDiv w:val="1"/>
      <w:marLeft w:val="0"/>
      <w:marRight w:val="0"/>
      <w:marTop w:val="0"/>
      <w:marBottom w:val="0"/>
      <w:divBdr>
        <w:top w:val="none" w:sz="0" w:space="0" w:color="auto"/>
        <w:left w:val="none" w:sz="0" w:space="0" w:color="auto"/>
        <w:bottom w:val="none" w:sz="0" w:space="0" w:color="auto"/>
        <w:right w:val="none" w:sz="0" w:space="0" w:color="auto"/>
      </w:divBdr>
    </w:div>
    <w:div w:id="2072846581">
      <w:bodyDiv w:val="1"/>
      <w:marLeft w:val="0"/>
      <w:marRight w:val="0"/>
      <w:marTop w:val="0"/>
      <w:marBottom w:val="0"/>
      <w:divBdr>
        <w:top w:val="none" w:sz="0" w:space="0" w:color="auto"/>
        <w:left w:val="none" w:sz="0" w:space="0" w:color="auto"/>
        <w:bottom w:val="none" w:sz="0" w:space="0" w:color="auto"/>
        <w:right w:val="none" w:sz="0" w:space="0" w:color="auto"/>
      </w:divBdr>
    </w:div>
    <w:div w:id="2073111598">
      <w:bodyDiv w:val="1"/>
      <w:marLeft w:val="0"/>
      <w:marRight w:val="0"/>
      <w:marTop w:val="0"/>
      <w:marBottom w:val="0"/>
      <w:divBdr>
        <w:top w:val="none" w:sz="0" w:space="0" w:color="auto"/>
        <w:left w:val="none" w:sz="0" w:space="0" w:color="auto"/>
        <w:bottom w:val="none" w:sz="0" w:space="0" w:color="auto"/>
        <w:right w:val="none" w:sz="0" w:space="0" w:color="auto"/>
      </w:divBdr>
    </w:div>
    <w:div w:id="2075935155">
      <w:bodyDiv w:val="1"/>
      <w:marLeft w:val="0"/>
      <w:marRight w:val="0"/>
      <w:marTop w:val="0"/>
      <w:marBottom w:val="0"/>
      <w:divBdr>
        <w:top w:val="none" w:sz="0" w:space="0" w:color="auto"/>
        <w:left w:val="none" w:sz="0" w:space="0" w:color="auto"/>
        <w:bottom w:val="none" w:sz="0" w:space="0" w:color="auto"/>
        <w:right w:val="none" w:sz="0" w:space="0" w:color="auto"/>
      </w:divBdr>
      <w:divsChild>
        <w:div w:id="1658268885">
          <w:marLeft w:val="0"/>
          <w:marRight w:val="0"/>
          <w:marTop w:val="0"/>
          <w:marBottom w:val="0"/>
          <w:divBdr>
            <w:top w:val="none" w:sz="0" w:space="0" w:color="auto"/>
            <w:left w:val="none" w:sz="0" w:space="0" w:color="auto"/>
            <w:bottom w:val="none" w:sz="0" w:space="0" w:color="auto"/>
            <w:right w:val="none" w:sz="0" w:space="0" w:color="auto"/>
          </w:divBdr>
        </w:div>
      </w:divsChild>
    </w:div>
    <w:div w:id="2077048231">
      <w:bodyDiv w:val="1"/>
      <w:marLeft w:val="0"/>
      <w:marRight w:val="0"/>
      <w:marTop w:val="0"/>
      <w:marBottom w:val="0"/>
      <w:divBdr>
        <w:top w:val="none" w:sz="0" w:space="0" w:color="auto"/>
        <w:left w:val="none" w:sz="0" w:space="0" w:color="auto"/>
        <w:bottom w:val="none" w:sz="0" w:space="0" w:color="auto"/>
        <w:right w:val="none" w:sz="0" w:space="0" w:color="auto"/>
      </w:divBdr>
    </w:div>
    <w:div w:id="2077195808">
      <w:bodyDiv w:val="1"/>
      <w:marLeft w:val="0"/>
      <w:marRight w:val="0"/>
      <w:marTop w:val="0"/>
      <w:marBottom w:val="0"/>
      <w:divBdr>
        <w:top w:val="none" w:sz="0" w:space="0" w:color="auto"/>
        <w:left w:val="none" w:sz="0" w:space="0" w:color="auto"/>
        <w:bottom w:val="none" w:sz="0" w:space="0" w:color="auto"/>
        <w:right w:val="none" w:sz="0" w:space="0" w:color="auto"/>
      </w:divBdr>
    </w:div>
    <w:div w:id="2081293596">
      <w:bodyDiv w:val="1"/>
      <w:marLeft w:val="0"/>
      <w:marRight w:val="0"/>
      <w:marTop w:val="0"/>
      <w:marBottom w:val="0"/>
      <w:divBdr>
        <w:top w:val="none" w:sz="0" w:space="0" w:color="auto"/>
        <w:left w:val="none" w:sz="0" w:space="0" w:color="auto"/>
        <w:bottom w:val="none" w:sz="0" w:space="0" w:color="auto"/>
        <w:right w:val="none" w:sz="0" w:space="0" w:color="auto"/>
      </w:divBdr>
    </w:div>
    <w:div w:id="2089616383">
      <w:bodyDiv w:val="1"/>
      <w:marLeft w:val="0"/>
      <w:marRight w:val="0"/>
      <w:marTop w:val="0"/>
      <w:marBottom w:val="0"/>
      <w:divBdr>
        <w:top w:val="none" w:sz="0" w:space="0" w:color="auto"/>
        <w:left w:val="none" w:sz="0" w:space="0" w:color="auto"/>
        <w:bottom w:val="none" w:sz="0" w:space="0" w:color="auto"/>
        <w:right w:val="none" w:sz="0" w:space="0" w:color="auto"/>
      </w:divBdr>
    </w:div>
    <w:div w:id="2095280793">
      <w:bodyDiv w:val="1"/>
      <w:marLeft w:val="0"/>
      <w:marRight w:val="0"/>
      <w:marTop w:val="0"/>
      <w:marBottom w:val="0"/>
      <w:divBdr>
        <w:top w:val="none" w:sz="0" w:space="0" w:color="auto"/>
        <w:left w:val="none" w:sz="0" w:space="0" w:color="auto"/>
        <w:bottom w:val="none" w:sz="0" w:space="0" w:color="auto"/>
        <w:right w:val="none" w:sz="0" w:space="0" w:color="auto"/>
      </w:divBdr>
    </w:div>
    <w:div w:id="2097168762">
      <w:bodyDiv w:val="1"/>
      <w:marLeft w:val="0"/>
      <w:marRight w:val="0"/>
      <w:marTop w:val="0"/>
      <w:marBottom w:val="0"/>
      <w:divBdr>
        <w:top w:val="none" w:sz="0" w:space="0" w:color="auto"/>
        <w:left w:val="none" w:sz="0" w:space="0" w:color="auto"/>
        <w:bottom w:val="none" w:sz="0" w:space="0" w:color="auto"/>
        <w:right w:val="none" w:sz="0" w:space="0" w:color="auto"/>
      </w:divBdr>
    </w:div>
    <w:div w:id="2098136876">
      <w:bodyDiv w:val="1"/>
      <w:marLeft w:val="0"/>
      <w:marRight w:val="0"/>
      <w:marTop w:val="0"/>
      <w:marBottom w:val="0"/>
      <w:divBdr>
        <w:top w:val="none" w:sz="0" w:space="0" w:color="auto"/>
        <w:left w:val="none" w:sz="0" w:space="0" w:color="auto"/>
        <w:bottom w:val="none" w:sz="0" w:space="0" w:color="auto"/>
        <w:right w:val="none" w:sz="0" w:space="0" w:color="auto"/>
      </w:divBdr>
    </w:div>
    <w:div w:id="2101290643">
      <w:bodyDiv w:val="1"/>
      <w:marLeft w:val="0"/>
      <w:marRight w:val="0"/>
      <w:marTop w:val="0"/>
      <w:marBottom w:val="0"/>
      <w:divBdr>
        <w:top w:val="none" w:sz="0" w:space="0" w:color="auto"/>
        <w:left w:val="none" w:sz="0" w:space="0" w:color="auto"/>
        <w:bottom w:val="none" w:sz="0" w:space="0" w:color="auto"/>
        <w:right w:val="none" w:sz="0" w:space="0" w:color="auto"/>
      </w:divBdr>
    </w:div>
    <w:div w:id="2104104028">
      <w:bodyDiv w:val="1"/>
      <w:marLeft w:val="0"/>
      <w:marRight w:val="0"/>
      <w:marTop w:val="0"/>
      <w:marBottom w:val="0"/>
      <w:divBdr>
        <w:top w:val="none" w:sz="0" w:space="0" w:color="auto"/>
        <w:left w:val="none" w:sz="0" w:space="0" w:color="auto"/>
        <w:bottom w:val="none" w:sz="0" w:space="0" w:color="auto"/>
        <w:right w:val="none" w:sz="0" w:space="0" w:color="auto"/>
      </w:divBdr>
    </w:div>
    <w:div w:id="2106614300">
      <w:bodyDiv w:val="1"/>
      <w:marLeft w:val="0"/>
      <w:marRight w:val="0"/>
      <w:marTop w:val="0"/>
      <w:marBottom w:val="0"/>
      <w:divBdr>
        <w:top w:val="none" w:sz="0" w:space="0" w:color="auto"/>
        <w:left w:val="none" w:sz="0" w:space="0" w:color="auto"/>
        <w:bottom w:val="none" w:sz="0" w:space="0" w:color="auto"/>
        <w:right w:val="none" w:sz="0" w:space="0" w:color="auto"/>
      </w:divBdr>
    </w:div>
    <w:div w:id="2107730959">
      <w:bodyDiv w:val="1"/>
      <w:marLeft w:val="0"/>
      <w:marRight w:val="0"/>
      <w:marTop w:val="0"/>
      <w:marBottom w:val="0"/>
      <w:divBdr>
        <w:top w:val="none" w:sz="0" w:space="0" w:color="auto"/>
        <w:left w:val="none" w:sz="0" w:space="0" w:color="auto"/>
        <w:bottom w:val="none" w:sz="0" w:space="0" w:color="auto"/>
        <w:right w:val="none" w:sz="0" w:space="0" w:color="auto"/>
      </w:divBdr>
    </w:div>
    <w:div w:id="2108112587">
      <w:bodyDiv w:val="1"/>
      <w:marLeft w:val="0"/>
      <w:marRight w:val="0"/>
      <w:marTop w:val="0"/>
      <w:marBottom w:val="0"/>
      <w:divBdr>
        <w:top w:val="none" w:sz="0" w:space="0" w:color="auto"/>
        <w:left w:val="none" w:sz="0" w:space="0" w:color="auto"/>
        <w:bottom w:val="none" w:sz="0" w:space="0" w:color="auto"/>
        <w:right w:val="none" w:sz="0" w:space="0" w:color="auto"/>
      </w:divBdr>
    </w:div>
    <w:div w:id="2111511675">
      <w:bodyDiv w:val="1"/>
      <w:marLeft w:val="0"/>
      <w:marRight w:val="0"/>
      <w:marTop w:val="0"/>
      <w:marBottom w:val="0"/>
      <w:divBdr>
        <w:top w:val="none" w:sz="0" w:space="0" w:color="auto"/>
        <w:left w:val="none" w:sz="0" w:space="0" w:color="auto"/>
        <w:bottom w:val="none" w:sz="0" w:space="0" w:color="auto"/>
        <w:right w:val="none" w:sz="0" w:space="0" w:color="auto"/>
      </w:divBdr>
    </w:div>
    <w:div w:id="2116947352">
      <w:bodyDiv w:val="1"/>
      <w:marLeft w:val="0"/>
      <w:marRight w:val="0"/>
      <w:marTop w:val="0"/>
      <w:marBottom w:val="0"/>
      <w:divBdr>
        <w:top w:val="none" w:sz="0" w:space="0" w:color="auto"/>
        <w:left w:val="none" w:sz="0" w:space="0" w:color="auto"/>
        <w:bottom w:val="none" w:sz="0" w:space="0" w:color="auto"/>
        <w:right w:val="none" w:sz="0" w:space="0" w:color="auto"/>
      </w:divBdr>
    </w:div>
    <w:div w:id="2122188237">
      <w:bodyDiv w:val="1"/>
      <w:marLeft w:val="0"/>
      <w:marRight w:val="0"/>
      <w:marTop w:val="0"/>
      <w:marBottom w:val="0"/>
      <w:divBdr>
        <w:top w:val="none" w:sz="0" w:space="0" w:color="auto"/>
        <w:left w:val="none" w:sz="0" w:space="0" w:color="auto"/>
        <w:bottom w:val="none" w:sz="0" w:space="0" w:color="auto"/>
        <w:right w:val="none" w:sz="0" w:space="0" w:color="auto"/>
      </w:divBdr>
    </w:div>
    <w:div w:id="2125420134">
      <w:bodyDiv w:val="1"/>
      <w:marLeft w:val="0"/>
      <w:marRight w:val="0"/>
      <w:marTop w:val="0"/>
      <w:marBottom w:val="0"/>
      <w:divBdr>
        <w:top w:val="none" w:sz="0" w:space="0" w:color="auto"/>
        <w:left w:val="none" w:sz="0" w:space="0" w:color="auto"/>
        <w:bottom w:val="none" w:sz="0" w:space="0" w:color="auto"/>
        <w:right w:val="none" w:sz="0" w:space="0" w:color="auto"/>
      </w:divBdr>
    </w:div>
    <w:div w:id="2126002193">
      <w:bodyDiv w:val="1"/>
      <w:marLeft w:val="0"/>
      <w:marRight w:val="0"/>
      <w:marTop w:val="0"/>
      <w:marBottom w:val="0"/>
      <w:divBdr>
        <w:top w:val="none" w:sz="0" w:space="0" w:color="auto"/>
        <w:left w:val="none" w:sz="0" w:space="0" w:color="auto"/>
        <w:bottom w:val="none" w:sz="0" w:space="0" w:color="auto"/>
        <w:right w:val="none" w:sz="0" w:space="0" w:color="auto"/>
      </w:divBdr>
    </w:div>
    <w:div w:id="2133084917">
      <w:bodyDiv w:val="1"/>
      <w:marLeft w:val="0"/>
      <w:marRight w:val="0"/>
      <w:marTop w:val="0"/>
      <w:marBottom w:val="0"/>
      <w:divBdr>
        <w:top w:val="none" w:sz="0" w:space="0" w:color="auto"/>
        <w:left w:val="none" w:sz="0" w:space="0" w:color="auto"/>
        <w:bottom w:val="none" w:sz="0" w:space="0" w:color="auto"/>
        <w:right w:val="none" w:sz="0" w:space="0" w:color="auto"/>
      </w:divBdr>
    </w:div>
    <w:div w:id="2134012855">
      <w:bodyDiv w:val="1"/>
      <w:marLeft w:val="0"/>
      <w:marRight w:val="0"/>
      <w:marTop w:val="0"/>
      <w:marBottom w:val="0"/>
      <w:divBdr>
        <w:top w:val="none" w:sz="0" w:space="0" w:color="auto"/>
        <w:left w:val="none" w:sz="0" w:space="0" w:color="auto"/>
        <w:bottom w:val="none" w:sz="0" w:space="0" w:color="auto"/>
        <w:right w:val="none" w:sz="0" w:space="0" w:color="auto"/>
      </w:divBdr>
    </w:div>
    <w:div w:id="2135443458">
      <w:bodyDiv w:val="1"/>
      <w:marLeft w:val="0"/>
      <w:marRight w:val="0"/>
      <w:marTop w:val="0"/>
      <w:marBottom w:val="0"/>
      <w:divBdr>
        <w:top w:val="none" w:sz="0" w:space="0" w:color="auto"/>
        <w:left w:val="none" w:sz="0" w:space="0" w:color="auto"/>
        <w:bottom w:val="none" w:sz="0" w:space="0" w:color="auto"/>
        <w:right w:val="none" w:sz="0" w:space="0" w:color="auto"/>
      </w:divBdr>
    </w:div>
    <w:div w:id="2136364744">
      <w:bodyDiv w:val="1"/>
      <w:marLeft w:val="0"/>
      <w:marRight w:val="0"/>
      <w:marTop w:val="0"/>
      <w:marBottom w:val="0"/>
      <w:divBdr>
        <w:top w:val="none" w:sz="0" w:space="0" w:color="auto"/>
        <w:left w:val="none" w:sz="0" w:space="0" w:color="auto"/>
        <w:bottom w:val="none" w:sz="0" w:space="0" w:color="auto"/>
        <w:right w:val="none" w:sz="0" w:space="0" w:color="auto"/>
      </w:divBdr>
    </w:div>
    <w:div w:id="2137597076">
      <w:bodyDiv w:val="1"/>
      <w:marLeft w:val="0"/>
      <w:marRight w:val="0"/>
      <w:marTop w:val="0"/>
      <w:marBottom w:val="0"/>
      <w:divBdr>
        <w:top w:val="none" w:sz="0" w:space="0" w:color="auto"/>
        <w:left w:val="none" w:sz="0" w:space="0" w:color="auto"/>
        <w:bottom w:val="none" w:sz="0" w:space="0" w:color="auto"/>
        <w:right w:val="none" w:sz="0" w:space="0" w:color="auto"/>
      </w:divBdr>
    </w:div>
    <w:div w:id="2140101010">
      <w:bodyDiv w:val="1"/>
      <w:marLeft w:val="0"/>
      <w:marRight w:val="0"/>
      <w:marTop w:val="0"/>
      <w:marBottom w:val="0"/>
      <w:divBdr>
        <w:top w:val="none" w:sz="0" w:space="0" w:color="auto"/>
        <w:left w:val="none" w:sz="0" w:space="0" w:color="auto"/>
        <w:bottom w:val="none" w:sz="0" w:space="0" w:color="auto"/>
        <w:right w:val="none" w:sz="0" w:space="0" w:color="auto"/>
      </w:divBdr>
    </w:div>
    <w:div w:id="2141876624">
      <w:bodyDiv w:val="1"/>
      <w:marLeft w:val="0"/>
      <w:marRight w:val="0"/>
      <w:marTop w:val="0"/>
      <w:marBottom w:val="0"/>
      <w:divBdr>
        <w:top w:val="none" w:sz="0" w:space="0" w:color="auto"/>
        <w:left w:val="none" w:sz="0" w:space="0" w:color="auto"/>
        <w:bottom w:val="none" w:sz="0" w:space="0" w:color="auto"/>
        <w:right w:val="none" w:sz="0" w:space="0" w:color="auto"/>
      </w:divBdr>
    </w:div>
    <w:div w:id="2145272637">
      <w:bodyDiv w:val="1"/>
      <w:marLeft w:val="0"/>
      <w:marRight w:val="0"/>
      <w:marTop w:val="0"/>
      <w:marBottom w:val="0"/>
      <w:divBdr>
        <w:top w:val="none" w:sz="0" w:space="0" w:color="auto"/>
        <w:left w:val="none" w:sz="0" w:space="0" w:color="auto"/>
        <w:bottom w:val="none" w:sz="0" w:space="0" w:color="auto"/>
        <w:right w:val="none" w:sz="0" w:space="0" w:color="auto"/>
      </w:divBdr>
    </w:div>
    <w:div w:id="2147165217">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webSettings>
</file>

<file path=word/_rels/document.xml.rels>&#65279;<?xml version="1.0" encoding="utf-8"?><Relationships xmlns="http://schemas.openxmlformats.org/package/2006/relationships"><Relationship Type="http://schemas.openxmlformats.org/officeDocument/2006/relationships/footer" Target="footer3.xml" Id="rId13" /><Relationship Type="http://schemas.openxmlformats.org/officeDocument/2006/relationships/image" Target="media/image1.png" Id="rId18" /><Relationship Type="http://schemas.openxmlformats.org/officeDocument/2006/relationships/hyperlink" Target="https://www.popai.pro/" TargetMode="External" Id="rId26" /><Relationship Type="http://schemas.openxmlformats.org/officeDocument/2006/relationships/header" Target="header6.xml" Id="rId39" /><Relationship Type="http://schemas.openxmlformats.org/officeDocument/2006/relationships/image" Target="media/image3.jpeg" Id="rId21" /><Relationship Type="http://schemas.openxmlformats.org/officeDocument/2006/relationships/hyperlink" Target="https://imgur.com/a/gON7VI5" TargetMode="External" Id="rId34" /><Relationship Type="http://schemas.openxmlformats.org/officeDocument/2006/relationships/theme" Target="theme/theme1.xml" Id="rId42"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hyperlink" Target="https://de.wikipedia.org/wiki/K&#252;nstliches_neuronales_Netz" TargetMode="External" Id="rId16" /><Relationship Type="http://schemas.openxmlformats.org/officeDocument/2006/relationships/hyperlink" Target="https://de.wikipedia.org/wiki/Skalierung_(Computergrafik)" TargetMode="External" Id="rId20" /><Relationship Type="http://schemas.openxmlformats.org/officeDocument/2006/relationships/hyperlink" Target="https://www.reddit.com/r/StableDiffusion/comments/11v4keo/well_i_broke_the_code_for_ai_detection/" TargetMode="External" Id="rId29" /><Relationship Type="http://schemas.openxmlformats.org/officeDocument/2006/relationships/fontTable" Target="fontTable.xml"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6.png" Id="rId24" /><Relationship Type="http://schemas.openxmlformats.org/officeDocument/2006/relationships/hyperlink" Target="https://imgur.com/a/gON7VI5" TargetMode="External" Id="rId32" /><Relationship Type="http://schemas.openxmlformats.org/officeDocument/2006/relationships/footer" Target="footer4.xml" Id="rId37" /><Relationship Type="http://schemas.openxmlformats.org/officeDocument/2006/relationships/footer" Target="footer6.xml" Id="rId40" /><Relationship Type="http://schemas.openxmlformats.org/officeDocument/2006/relationships/webSettings" Target="webSettings.xml" Id="rId5" /><Relationship Type="http://schemas.openxmlformats.org/officeDocument/2006/relationships/hyperlink" Target="https://www.microsoft.com/de-de/bing?form=MA13FV" TargetMode="External" Id="rId15" /><Relationship Type="http://schemas.openxmlformats.org/officeDocument/2006/relationships/image" Target="media/image5.png" Id="rId23" /><Relationship Type="http://schemas.openxmlformats.org/officeDocument/2006/relationships/hyperlink" Target="https://www.copy.ai/" TargetMode="External" Id="rId28" /><Relationship Type="http://schemas.openxmlformats.org/officeDocument/2006/relationships/header" Target="header5.xml" Id="rId36" /><Relationship Type="http://schemas.openxmlformats.org/officeDocument/2006/relationships/footer" Target="footer1.xml" Id="rId10" /><Relationship Type="http://schemas.openxmlformats.org/officeDocument/2006/relationships/image" Target="media/image2.png" Id="rId19" /><Relationship Type="http://schemas.openxmlformats.org/officeDocument/2006/relationships/hyperlink" Target="https://imgur.com/a/2KM49d2" TargetMode="External" Id="rId31"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hyperlink" Target="https://openai.com" TargetMode="External" Id="rId14" /><Relationship Type="http://schemas.openxmlformats.org/officeDocument/2006/relationships/image" Target="media/image4.png" Id="rId22" /><Relationship Type="http://schemas.openxmlformats.org/officeDocument/2006/relationships/hyperlink" Target="https://writesonic.com/" TargetMode="External" Id="rId27" /><Relationship Type="http://schemas.openxmlformats.org/officeDocument/2006/relationships/hyperlink" Target="https://imgur.com/a/Gf3vdFY" TargetMode="External" Id="rId30" /><Relationship Type="http://schemas.openxmlformats.org/officeDocument/2006/relationships/header" Target="header4.xml" Id="rId35" /><Relationship Type="http://schemas.microsoft.com/office/2020/10/relationships/intelligence" Target="intelligence2.xml" Id="rId43"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header" Target="header3.xml" Id="rId12" /><Relationship Type="http://schemas.openxmlformats.org/officeDocument/2006/relationships/hyperlink" Target="https://de.wikipedia.org/wiki/Deep_Learning" TargetMode="External" Id="rId17" /><Relationship Type="http://schemas.openxmlformats.org/officeDocument/2006/relationships/hyperlink" Target="https://chat.openai.com/auth/login" TargetMode="External" Id="rId25" /><Relationship Type="http://schemas.openxmlformats.org/officeDocument/2006/relationships/hyperlink" Target="https://imgur.com/a/GVumi5x" TargetMode="External" Id="rId33" /><Relationship Type="http://schemas.openxmlformats.org/officeDocument/2006/relationships/footer" Target="footer5.xml" Id="rId38" /><Relationship Type="http://schemas.openxmlformats.org/officeDocument/2006/relationships/glossaryDocument" Target="glossary/document.xml" Id="Rf6fe92c6e19f47c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a14d3f3-ffb3-44e4-935a-227d5588cf18}"/>
      </w:docPartPr>
      <w:docPartBody>
        <w:p w14:paraId="633AD1CD">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7be9bb4-8147-49df-bc85-07614ded6619">
  <we:reference id="WA200005502" version="1.0.0.9" store="en-US" storeType="omex"/>
  <we:alternateReferences>
    <we:reference id="WA200005502" version="1.0.0.9" store="en-US" storeType="omex"/>
  </we:alternateReferences>
  <we:properties>
    <we:property name="data" value="{&quot;version&quot;:1,&quot;threads&quot;:[{&quot;id&quot;:&quot;qI899PFOHvxUfOy-tgHVm&quot;,&quot;contextType&quot;:&quot;CONTEXT_NONE&quot;,&quot;queries&quot;:[{&quot;id&quot;:&quot;kOVfKoGusRv6ALJAKNYI4&quot;,&quot;user&quot;:&quot;Ich brauche ein Literaturverzeichnis. Wie geht das?&quot;,&quot;assistant&quot;:&quot;Ein Literaturverzeichnis oder Bibliographie wird verwendet, um alle verwendeten Quellen in einer wissenschaftlichen Arbeit aufzuführen. Hier ist eine Anleitung, wie du ein Literaturverzeichnis erstellst:\n\n1. Sammle alle Informationen zu den verwendeten Quellen, einschließlich Autoren, Titel, Veröffentlichungsdatum, Verlag und Seitenzahlen. Vergewissere dich, dass du die korrekten Formatierungen verwendest.\n\n2. Entscheide dich für einen Zitationsstil wie APA, MLA oder Chicago, den du verwenden möchtest. Überprüfe die Vorgaben deiner Institution oder deines Fachgebiets, um den richtigen Stil zu wählen.\n\n3. Organisiere die Literaturangaben alphabetisch nach den Nachnamen der Autoren. Wenn ein Autor nicht vorhanden ist, ordne die Quelle nach dem Titel.\n\n4. Verwende eine einheitliche Zitierweise für die verschiedenen Arten von Quellen, z. B. Bücher, Zeitschriftenartikel, Websites usw. Achte dabei auf die spezifischen Anforderungen des gewählten Zitationsstils.\n\n5. Stelle sicher, dass jede Quellenangabe alle notwendigen Informationen enthält, um sie eindeutig zu identifizieren. Dies umfasst den Autor(en), den Titel des Werks, das Veröffentlichungsdatum, den Verlag oder die Website und gegebenenfalls die Seitenzahlen.\n\n6. Setze die Literaturangaben entsprechend dem gewählten Zitationsstil formatiert in dein Dokument ein. Achte auf die korrekte Reihenfolge der einzelnen Elemente und die Verwendung von Einrückungen, Kursivschrift und Zeichensetzung.\n\n7. Überprüfe sorgfältig die Richtigkeit aller Literaturangaben, um Fehler zu vermeiden. Beachte besonders die korrekte Schreibweise der Autorennamen und die Vollständigkeit der Informationen.\n\n8. Achte darauf, dass du das Literaturverzeichnis regelmäßig aktualisierst, wenn du neue Quellen hinzufügst oder Informationen änderst.\n\nIch hoffe, diese Schritte helfen dir beim Erstellen deines Literaturverzeichnisses!&quot;}],&quot;context&quot;:&quot;&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NicoleLaskowski_TechTarget</b:Tag>
    <b:SourceType>InternetSite</b:SourceType>
    <b:Guid>{8190CC02-0B58-41EE-9C21-F01B414A99C7}</b:Guid>
    <b:Author>
      <b:Author>
        <b:NameList>
          <b:Person>
            <b:Last>Laskowski</b:Last>
            <b:First>Nicole</b:First>
          </b:Person>
        </b:NameList>
      </b:Author>
    </b:Author>
    <b:InternetSiteTitle>TechTarget.com</b:InternetSiteTitle>
    <b:Year>2023</b:Year>
    <b:Month>November</b:Month>
    <b:URL>https://www.techtarget.com/searchenterpriseai/definition/AI-Artificial-Intelligence#:~:text=In%20general%2C%20AI%20systems%20work,make%20predictions%20about%20future%20states.</b:URL>
    <b:RefOrder>1</b:RefOrder>
  </b:Source>
  <b:Source>
    <b:Tag>HelmutLinde_Golem</b:Tag>
    <b:SourceType>InternetSite</b:SourceType>
    <b:Guid>{9A671495-B5FF-4141-BC14-D100B54C56A0}</b:Guid>
    <b:Author>
      <b:Author>
        <b:NameList>
          <b:Person>
            <b:Last>Linde</b:Last>
            <b:First>Helmut</b:First>
          </b:Person>
        </b:NameList>
      </b:Author>
    </b:Author>
    <b:InternetSiteTitle>Golem.de</b:InternetSiteTitle>
    <b:Year>2023</b:Year>
    <b:Month>Mai</b:Month>
    <b:Day>30</b:Day>
    <b:URL> https://www.golem.de/news/kuenstliche-intelligenz-so-funktionieren-ki-bildgeneratoren-2305-174436-2.html</b:URL>
    <b:RefOrder>2</b:RefOrder>
  </b:Source>
  <b:Source>
    <b:Tag>Ran19</b:Tag>
    <b:SourceType>Interview</b:SourceType>
    <b:Guid>{5C615917-ABF3-4EB9-8ABB-F4934635A85E}</b:Guid>
    <b:Title>„Die Daten sind das Programm“</b:Title>
    <b:Year>2019</b:Year>
    <b:Author>
      <b:Interviewee>
        <b:NameList>
          <b:Person>
            <b:Last>Yogeshwar</b:Last>
            <b:First>Ranga</b:First>
          </b:Person>
        </b:NameList>
      </b:Interviewee>
    </b:Author>
    <b:RefOrder>3</b:RefOrder>
  </b:Source>
  <b:Source>
    <b:Tag>Ami22</b:Tag>
    <b:SourceType>Misc</b:SourceType>
    <b:Guid>{F9193F90-AEAC-4AF2-83F5-D12645415E6D}</b:Guid>
    <b:Year>2022</b:Year>
    <b:PublicationTitle>DACBT: deep learning approach for classification of brain tumors using MRI data in IoT healthcare environment</b:PublicationTitle>
    <b:Publisher>Scientific Reports</b:Publisher>
    <b:Author>
      <b:Author>
        <b:NameList>
          <b:Person>
            <b:Last>Amin ul Haq</b:Last>
          </b:Person>
          <b:Person>
            <b:Last> Jian Ping Li</b:Last>
          </b:Person>
          <b:Person>
            <b:Last>Shakir Khan</b:Last>
          </b:Person>
          <b:Person>
            <b:Last>Mohammed Ali Alshara</b:Last>
          </b:Person>
          <b:Person>
            <b:Last> Reemiah Muneer Alotaibi</b:Last>
          </b:Person>
          <b:Person>
            <b:Last>CobbinahBernard Mawuli</b:Last>
          </b:Person>
        </b:NameList>
      </b:Author>
    </b:Author>
    <b:RefOrder>4</b:RefOrder>
  </b:Source>
  <b:Source>
    <b:Tag>Mic23</b:Tag>
    <b:SourceType>InternetSite</b:SourceType>
    <b:Guid>{B9460673-5488-46EA-87AA-7D7EAF439E81}</b:Guid>
    <b:Year>2023</b:Year>
    <b:Author>
      <b:Author>
        <b:NameList>
          <b:Person>
            <b:Last>Krassnitzer</b:Last>
            <b:First>Michael</b:First>
          </b:Person>
        </b:NameList>
      </b:Author>
    </b:Author>
    <b:InternetSiteTitle>healthcare-in-europe.com</b:InternetSiteTitle>
    <b:URL>https://healthcare-in-europe.com/de/news/kuenstliche-intelligenz-hunger-auf-radiologie-daten.html</b:URL>
    <b:RefOrder>5</b:RefOrder>
  </b:Source>
  <b:Source>
    <b:Tag>tes23</b:Tag>
    <b:SourceType>Book</b:SourceType>
    <b:Guid>{C6BBAB2B-AB99-45CF-98E2-B500EEBDF316}</b:Guid>
    <b:Year>2023</b:Year>
    <b:Author>
      <b:Author>
        <b:NameList>
          <b:Person>
            <b:Last>test</b:Last>
          </b:Person>
        </b:NameList>
      </b:Author>
    </b:Author>
    <b:RefOrder>6</b:RefOrder>
  </b:Source>
  <b:Source>
    <b:Tag>Eli22</b:Tag>
    <b:SourceType>InternetSite</b:SourceType>
    <b:Guid>{1527BC76-78E5-4A3F-82AB-B097D7A7C0C1}</b:Guid>
    <b:Year>2022</b:Year>
    <b:Author>
      <b:Author>
        <b:NameList>
          <b:Person>
            <b:Last>Urban</b:Last>
            <b:First>Elisabeth</b:First>
          </b:Person>
        </b:NameList>
      </b:Author>
    </b:Author>
    <b:InternetSiteTitle>t3n.de</b:InternetSiteTitle>
    <b:URL>https://t3n.de/news/ki-generierte-bilder-im-marketing-zwischen-urheberrecht-und-entscheidungshilfe-1509175/</b:URL>
    <b:RefOrder>7</b:RefOrder>
  </b:Source>
  <b:Source>
    <b:Tag>bigdataStefanLuber</b:Tag>
    <b:SourceType>InternetSite</b:SourceType>
    <b:Guid>{08BB496F-80C5-4DDA-B133-D860BC8C697B}</b:Guid>
    <b:Year>2023</b:Year>
    <b:Author>
      <b:Author>
        <b:NameList>
          <b:Person>
            <b:Last>Luber</b:Last>
            <b:First>Dipl.-Ing.</b:First>
            <b:Middle>(FH) Stefan</b:Middle>
          </b:Person>
        </b:NameList>
      </b:Author>
    </b:Author>
    <b:InternetSiteTitle>bigdata-insider.de</b:InternetSiteTitle>
    <b:Month>10</b:Month>
    <b:Day>05</b:Day>
    <b:URL>https://www.bigdata-insider.de/was-ist-ein-large-language-model-a-d735d93bbc24d3c4091de8ce25aa36e8/</b:URL>
    <b:RefOrder>8</b:RefOrder>
  </b:Source>
  <b:Source>
    <b:Tag>AmandaNapitu_technopedia</b:Tag>
    <b:SourceType>InternetSite</b:SourceType>
    <b:Guid>{C116FE76-AD68-4258-BDA4-4ED34A103140}</b:Guid>
    <b:Year>2023</b:Year>
    <b:Month>November</b:Month>
    <b:Day>27</b:Day>
    <b:Author>
      <b:Author>
        <b:NameList>
          <b:Person>
            <b:Last>Napitu</b:Last>
            <b:First>Amanda</b:First>
          </b:Person>
        </b:NameList>
      </b:Author>
    </b:Author>
    <b:InternetSiteTitle>technopedia.com</b:InternetSiteTitle>
    <b:URL>https://www.techopedia.com/de/150-wichtige-statistiken-ueber-ki-einsatz-im-jahr-2023</b:URL>
    <b:RefOrder>9</b:RefOrder>
  </b:Source>
  <b:Source>
    <b:Tag>IBM23</b:Tag>
    <b:SourceType>InternetSite</b:SourceType>
    <b:Guid>{FAE56440-A5C0-4F6A-8E74-13551FA15817}</b:Guid>
    <b:Author>
      <b:Author>
        <b:NameList>
          <b:Person>
            <b:Last>IBM</b:Last>
          </b:Person>
        </b:NameList>
      </b:Author>
    </b:Author>
    <b:InternetSiteTitle>ibm.com</b:InternetSiteTitle>
    <b:Year>2023</b:Year>
    <b:URL>https://www.ibm.com/de-de/topics/machine-learning</b:URL>
    <b:RefOrder>10</b:RefOrder>
  </b:Source>
  <b:Source>
    <b:Tag>youknow17</b:Tag>
    <b:SourceType>InternetSite</b:SourceType>
    <b:Guid>{3089F833-FBB0-4499-9F4E-707886B0F401}</b:Guid>
    <b:Author>
      <b:Author>
        <b:NameList>
          <b:Person>
            <b:Last>youknow</b:Last>
          </b:Person>
        </b:NameList>
      </b:Author>
    </b:Author>
    <b:InternetSiteTitle>youtube.com</b:InternetSiteTitle>
    <b:Year>2017</b:Year>
    <b:Month>11</b:Month>
    <b:Day>22</b:Day>
    <b:URL>https://www.youtube.com/watch?v=3RsmRMqX2IY</b:URL>
    <b:RefOrder>11</b:RefOrder>
  </b:Source>
  <b:Source>
    <b:Tag>MaraMarx24</b:Tag>
    <b:SourceType>InternetSite</b:SourceType>
    <b:Guid>{47DAF7CA-AC46-482F-8B92-1D61DC81BDC4}</b:Guid>
    <b:Author>
      <b:Author>
        <b:NameList>
          <b:Person>
            <b:Last>Marx</b:Last>
            <b:First>Mara</b:First>
          </b:Person>
        </b:NameList>
      </b:Author>
    </b:Author>
    <b:InternetSiteTitle>wiwo.de</b:InternetSiteTitle>
    <b:Year>2024</b:Year>
    <b:Month>01</b:Month>
    <b:Day>09</b:Day>
    <b:URL>https://www.wiwo.de/unternehmen/it/ces-2024-in-las-vegas-alle-infos-zur-groessten-tech-messe-der-welt/29591154.html</b:URL>
    <b:RefOrder>12</b:RefOrder>
  </b:Source>
  <b:Source>
    <b:Tag>VWPressemitteilung24</b:Tag>
    <b:SourceType>InternetSite</b:SourceType>
    <b:Guid>{AC624E96-2497-4982-8F8F-CF651269FB96}</b:Guid>
    <b:InternetSiteTitle>volkswagen-newsroom.com</b:InternetSiteTitle>
    <b:Year>2024</b:Year>
    <b:Month>01</b:Month>
    <b:Day>08</b:Day>
    <b:URL>https://www.volkswagen-newsroom.com/de/pressemitteilungen/weltpremiere-auf-der-ces-volkswagen-integriert-chatgpt-in-aktuelle-modelle-18048</b:URL>
    <b:Author>
      <b:Author>
        <b:Corporate>Volkswagen</b:Corporate>
      </b:Author>
    </b:Author>
    <b:RefOrder>13</b:RefOrder>
  </b:Source>
  <b:Source>
    <b:Tag>geniuscommunityMer23</b:Tag>
    <b:SourceType>InternetSite</b:SourceType>
    <b:Guid>{C0D29B39-DEC3-489D-AD51-2E9AD3A8614D}</b:Guid>
    <b:Author>
      <b:Author>
        <b:Corporate>Mercedes-Benz Group</b:Corporate>
      </b:Author>
    </b:Author>
    <b:InternetSiteTitle>genius-community.com</b:InternetSiteTitle>
    <b:Year>2023</b:Year>
    <b:Month>Juli</b:Month>
    <b:URL>https://www.genius-community.com/allgemein/wie-funktioniert-eigentlich-kuenstliche-intelligenz-7867/</b:URL>
    <b:RefOrder>14</b:RefOrder>
  </b:Source>
  <b:Source>
    <b:Tag>Prz24</b:Tag>
    <b:SourceType>InternetSite</b:SourceType>
    <b:Guid>{32F61710-5232-40E2-8715-613F07E04297}</b:Guid>
    <b:Author>
      <b:Author>
        <b:NameList>
          <b:Person>
            <b:Last>Szymanski</b:Last>
            <b:First>Przemyslaw</b:First>
          </b:Person>
        </b:NameList>
      </b:Author>
    </b:Author>
    <b:InternetSiteTitle>computerbild.de</b:InternetSiteTitle>
    <b:Year>2024</b:Year>
    <b:Month>01</b:Month>
    <b:Day>09</b:Day>
    <b:URL>https://www.computerbild.de/artikel/cb-News-Connected-Car-Volkswagen-integriert-ChatGPT-in-Sprachassistenten-37819053.html</b:URL>
    <b:RefOrder>15</b:RefOrder>
  </b:Source>
  <b:Source>
    <b:Tag>Spiegel24</b:Tag>
    <b:SourceType>InternetSite</b:SourceType>
    <b:Guid>{3DF2F44E-6B6E-48DF-B2F0-38801B7E1D44}</b:Guid>
    <b:InternetSiteTitle>spiegel.de</b:InternetSiteTitle>
    <b:Year>2024</b:Year>
    <b:Month>01</b:Month>
    <b:Day>09</b:Day>
    <b:URL>https://www.spiegel.de/netzwelt/tech-messe-ces-vw-baut-chatgpt-in-seine-autos-ein-a-27516197-ed99-4e8c-aba9-7348bedcc09c</b:URL>
    <b:Author>
      <b:Author>
        <b:Corporate>Spiegel Netzwelt</b:Corporate>
      </b:Author>
    </b:Author>
    <b:RefOrder>16</b:RefOrder>
  </b:Source>
  <b:Source>
    <b:Tag>AndreasDonath24</b:Tag>
    <b:SourceType>InternetSite</b:SourceType>
    <b:Guid>{57DDC8DE-C24A-4AEA-9F3A-63BD1556850C}</b:Guid>
    <b:Author>
      <b:Author>
        <b:NameList>
          <b:Person>
            <b:Last>Donath</b:Last>
            <b:First>Andreas</b:First>
          </b:Person>
        </b:NameList>
      </b:Author>
    </b:Author>
    <b:InternetSiteTitle>golem.de</b:InternetSiteTitle>
    <b:Year>2024</b:Year>
    <b:Month>01</b:Month>
    <b:Day>10</b:Day>
    <b:URL>https://www.golem.de/news/swarovski-ax-visio-fernglas-erkennt-tausende-von-tierarten-2401-180964.html</b:URL>
    <b:RefOrder>17</b:RefOrder>
  </b:Source>
  <b:Source>
    <b:Tag>Timekettle24</b:Tag>
    <b:SourceType>InternetSite</b:SourceType>
    <b:Guid>{A07E0249-8F24-402B-B2B8-63E25659ECE5}</b:Guid>
    <b:Author>
      <b:Author>
        <b:NameList>
          <b:Person>
            <b:Last>Schuldt</b:Last>
            <b:First>Rainer</b:First>
          </b:Person>
          <b:Person>
            <b:Last>General-Kuchel</b:Last>
            <b:First>Dirk</b:First>
          </b:Person>
        </b:NameList>
      </b:Author>
    </b:Author>
    <b:InternetSiteTitle>computerbild.de</b:InternetSiteTitle>
    <b:Year>2024</b:Year>
    <b:Month>01</b:Month>
    <b:Day>09</b:Day>
    <b:URL>https://www.computerbild.de/artikel/cb-News-Smart-Home-Timekettle-Interpreter-Hub-X1-Echtzeit-uebersetzer-ausprobiert-37836567.html</b:URL>
    <b:RefOrder>18</b:RefOrder>
  </b:Source>
  <b:Source>
    <b:Tag>haertingde23</b:Tag>
    <b:SourceType>InternetSite</b:SourceType>
    <b:Guid>{48DBD7CA-5DB1-4941-93DE-3AC432C2C8EC}</b:Guid>
    <b:InternetSiteTitle>haerting.de</b:InternetSiteTitle>
    <b:Year>2023</b:Year>
    <b:Month>12</b:Month>
    <b:Day>07</b:Day>
    <b:URL>https://haerting.de/wissen/kuenstliche-intelligenz-ki-aktueller-stand-des-gesetzgebungsverfahrens-ai-act/</b:URL>
    <b:Author>
      <b:Author>
        <b:NameList>
          <b:Person>
            <b:Last>Schreiber</b:Last>
            <b:First>Marlene</b:First>
          </b:Person>
          <b:Person>
            <b:Last>Köhn von Wedelstedt</b:Last>
            <b:First>Max</b:First>
          </b:Person>
        </b:NameList>
      </b:Author>
    </b:Author>
    <b:RefOrder>19</b:RefOrder>
  </b:Source>
  <b:Source>
    <b:Tag>eudigitalstrategie23</b:Tag>
    <b:SourceType>InternetSite</b:SourceType>
    <b:Guid>{830B8259-8C1C-4844-BE42-308E01B36831}</b:Guid>
    <b:Author>
      <b:Author>
        <b:Corporate>ink</b:Corporate>
      </b:Author>
    </b:Author>
    <b:InternetSiteTitle>eu-digitalstrategie.de</b:InternetSiteTitle>
    <b:Year>2023</b:Year>
    <b:URL>https://eu-digitalstrategie.de/ai-act/</b:URL>
    <b:RefOrder>20</b:RefOrder>
  </b:Source>
  <b:Source>
    <b:Tag>derstandard23</b:Tag>
    <b:SourceType>InternetSite</b:SourceType>
    <b:Guid>{1B981CDB-583C-4A92-987E-007C45A924E8}</b:Guid>
    <b:Author>
      <b:Author>
        <b:NameList>
          <b:Person>
            <b:Last>Manakas</b:Last>
            <b:First>Mickey</b:First>
          </b:Person>
        </b:NameList>
      </b:Author>
    </b:Author>
    <b:InternetSiteTitle>derstandard.de</b:InternetSiteTitle>
    <b:Year>2023</b:Year>
    <b:Month>02</b:Month>
    <b:Day>01</b:Day>
    <b:URL>https://www.derstandard.de/story/2000142990088/stable-diffusion-und-co-kann-man-fuer-die-nutzung-von</b:URL>
    <b:RefOrder>21</b:RefOrder>
  </b:Source>
  <b:Source>
    <b:Tag>pageonline23</b:Tag>
    <b:SourceType>InternetSite</b:SourceType>
    <b:Guid>{823A779C-A153-438D-98A3-DF92B29A7ED0}</b:Guid>
    <b:Author>
      <b:Author>
        <b:NameList>
          <b:Person>
            <b:Last>Kirst</b:Last>
            <b:First>Nina</b:First>
          </b:Person>
        </b:NameList>
      </b:Author>
    </b:Author>
    <b:InternetSiteTitle>page-online.de</b:InternetSiteTitle>
    <b:Year>2023</b:Year>
    <b:Month>02</b:Month>
    <b:Day>06</b:Day>
    <b:URL>https://page-online.de/branche-karriere/data-mining-ist-grundsaetzlich-erlaubt-auch-fuer-kommerzielle-zwecke/</b:URL>
    <b:RefOrder>22</b:RefOrder>
  </b:Source>
  <b:Source>
    <b:Tag>DrPeggyMüller23</b:Tag>
    <b:SourceType>InternetSite</b:SourceType>
    <b:Guid>{7CFF41F6-A824-48B4-BEF7-F9259B4EE978}</b:Guid>
    <b:Author>
      <b:Author>
        <b:NameList>
          <b:Person>
            <b:Last>Müller</b:Last>
            <b:First>Dr.</b:First>
            <b:Middle>Peggy</b:Middle>
          </b:Person>
        </b:NameList>
      </b:Author>
    </b:Author>
    <b:InternetSiteTitle>haufe.de</b:InternetSiteTitle>
    <b:Year>2023</b:Year>
    <b:Month>03</b:Month>
    <b:Day>02</b:Day>
    <b:URL>https://www.haufe.de/recht/weitere-rechtsgebiete/kuenstliche-intelligenz-und-das-urheberrecht_216_588912.html</b:URL>
    <b:RefOrder>23</b:RefOrder>
  </b:Source>
  <b:Source>
    <b:Tag>statista23</b:Tag>
    <b:SourceType>InternetSite</b:SourceType>
    <b:Guid>{9C35D3C9-571E-454E-99B9-576BC49E3334}</b:Guid>
    <b:Author>
      <b:Author>
        <b:NameList>
          <b:Person>
            <b:Last>Weitemeyer</b:Last>
            <b:First>Jens</b:First>
          </b:Person>
        </b:NameList>
      </b:Author>
    </b:Author>
    <b:InternetSiteTitle>statista.com</b:InternetSiteTitle>
    <b:Year>2023</b:Year>
    <b:Month>August</b:Month>
    <b:URL>https://de.statista.com/outlook/tmo/kuenstliche-intelligenz/deutschland#analystenmeinung</b:URL>
    <b:RefOrder>24</b:RefOrder>
  </b:Source>
  <b:Source>
    <b:Tag>KIPolygonSoftware23</b:Tag>
    <b:SourceType>InternetSite</b:SourceType>
    <b:Guid>{D5CBC750-2AD6-41B2-8DA5-92BF75661BFB}</b:Guid>
    <b:Author>
      <b:Author>
        <b:Corporate>KI PolygonSoftware</b:Corporate>
      </b:Author>
    </b:Author>
    <b:InternetSiteTitle>polygon-software.ch</b:InternetSiteTitle>
    <b:Year>2023</b:Year>
    <b:URL>https://polygon-software.ch/blog/ki-in-der-zukunft-wie-wird-sie-unser-leben-beeinflussen/</b:URL>
    <b:RefOrder>25</b:RefOrder>
  </b:Source>
  <b:Source>
    <b:Tag>progressive23</b:Tag>
    <b:SourceType>InternetSite</b:SourceType>
    <b:Guid>{0D904E4B-D8B6-4E9C-94EB-32BB5FA47338}</b:Guid>
    <b:Author>
      <b:Author>
        <b:Corporate>progressive</b:Corporate>
      </b:Author>
    </b:Author>
    <b:InternetSiteTitle>progressivrecruitment.com</b:InternetSiteTitle>
    <b:Year>2023</b:Year>
    <b:URL>https://www.progressiverecruitment.com/de-de/blog/2018/11/kuenstliche-intelligenz-was-uns-bei-ki-zukuenftig-erwartet/</b:URL>
    <b:RefOrder>26</b:RefOrder>
  </b:Source>
  <b:Source>
    <b:Tag>Red23</b:Tag>
    <b:SourceType>InternetSite</b:SourceType>
    <b:Guid>{EE873D01-EF5D-524C-8E6A-986FEE50A308}</b:Guid>
    <b:Title>Reddit.com</b:Title>
    <b:Year>2023</b:Year>
    <b:URL>https://www.reddit.com/r/StableDiffusion/comments/11v4keo/well_i_broke_the_code_for_ai_detection/</b:URL>
    <b:RefOrder>27</b:RefOrder>
  </b:Source>
  <b:Source>
    <b:Tag>gog23</b:Tag>
    <b:SourceType>InternetSite</b:SourceType>
    <b:Guid>{58D7E632-BC6E-9C44-8199-800BF9A92A17}</b:Guid>
    <b:Author>
      <b:Author>
        <b:NameList>
          <b:Person>
            <b:Last>gogodr</b:Last>
          </b:Person>
        </b:NameList>
      </b:Author>
    </b:Author>
    <b:Title>reddit.com/StableDiffusion</b:Title>
    <b:URL>https://www.reddit.com/r/StableDiffusion/comments/11v4keo/well_i_broke_the_code_for_ai_detection/https://www.reddit.com/r/StableDiffusion/comments/11v4keo/well_i_broke_the_code_for_ai_detection/</b:URL>
    <b:Year>2023</b:Year>
    <b:RefOrder>28</b:RefOrder>
  </b:Source>
  <b:Source>
    <b:Tag>Hiv</b:Tag>
    <b:SourceType>InternetSite</b:SourceType>
    <b:Guid>{587E811D-19E6-B34B-8369-F7DE11527E3C}</b:Guid>
    <b:Title>Hivemoderation.com</b:Title>
    <b:URL>hivemoderation.com</b:URL>
    <b:RefOrder>29</b:RefOrder>
  </b:Source>
  <b:Source>
    <b:Tag>Hiv1</b:Tag>
    <b:SourceType>InternetSite</b:SourceType>
    <b:Guid>{3A544C42-0412-8B4F-9C47-B9B6152BEFC2}</b:Guid>
    <b:Title>Hivermoderation</b:Title>
    <b:URL>hivermoderation.com</b:URL>
    <b:RefOrder>30</b:RefOrder>
  </b:Source>
  <b:Source>
    <b:Tag>AiO</b:Tag>
    <b:SourceType>InternetSite</b:SourceType>
    <b:Guid>{D5958105-DADA-0341-BCF6-4F4A2778005E}</b:Guid>
    <b:Title>AiOrNot</b:Title>
    <b:URL>aiornot.com</b:URL>
    <b:RefOrder>31</b:RefOrder>
  </b:Source>
  <b:Source>
    <b:Tag>IsI</b:Tag>
    <b:SourceType>InternetSite</b:SourceType>
    <b:Guid>{E19B089D-CA08-CD42-821E-45BF62531D6B}</b:Guid>
    <b:Title>IsItAi</b:Title>
    <b:URL>isitai.com</b:URL>
    <b:RefOrder>32</b:RefOrder>
  </b:Source>
  <b:Source>
    <b:Tag>Hug</b:Tag>
    <b:SourceType>InternetSite</b:SourceType>
    <b:Guid>{A771D52D-6D6F-704A-80DA-4DF32BB98D35}</b:Guid>
    <b:Title>Huggingface</b:Title>
    <b:URL>https://huggingface.co/spaces/umm-maybe/AI-image-detector</b:URL>
    <b:RefOrder>33</b:RefOrder>
  </b:Source>
  <b:Source>
    <b:Tag>Ill</b:Tag>
    <b:SourceType>InternetSite</b:SourceType>
    <b:Guid>{038EB107-D3D4-C04F-A240-4FE389DEE0E7}</b:Guid>
    <b:Title>Illuminarty</b:Title>
    <b:URL>Illuminarty.ai</b:URL>
    <b:RefOrder>34</b:RefOrder>
  </b:Source>
  <b:Source>
    <b:Tag>Platzhalter1</b:Tag>
    <b:SourceType>Book</b:SourceType>
    <b:Guid>{5D146544-DA77-4159-B8BD-BDCCF333ABA4}</b:Guid>
    <b:Author>
      <b:Author>
        <b:NameList>
          <b:Person>
            <b:Last>Miao</b:Last>
            <b:First>Fengchun</b:First>
          </b:Person>
          <b:Person>
            <b:Last>Holmes, Wayne</b:Last>
          </b:Person>
        </b:NameList>
      </b:Author>
    </b:Author>
    <b:Title>Guidance for generative AI in education and research</b:Title>
    <b:Year>2023</b:Year>
    <b:RefOrder>35</b:RefOrder>
  </b:Source>
</b:Sources>
</file>

<file path=customXml/itemProps1.xml><?xml version="1.0" encoding="utf-8"?>
<ds:datastoreItem xmlns:ds="http://schemas.openxmlformats.org/officeDocument/2006/customXml" ds:itemID="{069B085A-5672-45D6-B5BA-A6D32D8EDC8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Erstellung einer wissenschaftlichen Arbeit mit Microsoft Word</dc:title>
  <dc:subject/>
  <dc:creator>Administrator</dc:creator>
  <keywords/>
  <lastModifiedBy>Alex Alfonso Trigo</lastModifiedBy>
  <revision>421</revision>
  <dcterms:created xsi:type="dcterms:W3CDTF">2023-12-11T22:41:00.0000000Z</dcterms:created>
  <dcterms:modified xsi:type="dcterms:W3CDTF">2024-01-14T15:43:29.9919041Z</dcterms:modified>
</coreProperties>
</file>